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E2274D" w:rsidRPr="003870AB" w:rsidRDefault="00E2274D">
      <w:bookmarkStart w:id="0" w:name="_Hlk115179613"/>
    </w:p>
    <w:tbl>
      <w:tblPr>
        <w:tblStyle w:val="affffffffffffff1"/>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E2274D" w:rsidRPr="003870AB" w14:paraId="7EF2A41D" w14:textId="77777777">
        <w:trPr>
          <w:trHeight w:val="340"/>
        </w:trPr>
        <w:tc>
          <w:tcPr>
            <w:tcW w:w="3066" w:type="dxa"/>
            <w:shd w:val="clear" w:color="auto" w:fill="8DB3E2"/>
            <w:vAlign w:val="center"/>
          </w:tcPr>
          <w:p w14:paraId="00000003" w14:textId="77777777" w:rsidR="00E2274D" w:rsidRPr="003870AB" w:rsidRDefault="004018CF">
            <w:r w:rsidRPr="003870AB">
              <w:t>PROGRAMA DE FORMACIÓN</w:t>
            </w:r>
          </w:p>
        </w:tc>
        <w:tc>
          <w:tcPr>
            <w:tcW w:w="10355" w:type="dxa"/>
            <w:vAlign w:val="center"/>
          </w:tcPr>
          <w:p w14:paraId="00000004" w14:textId="77777777" w:rsidR="00E2274D" w:rsidRPr="003870AB" w:rsidRDefault="004018CF">
            <w:r w:rsidRPr="003870AB">
              <w:t>Gestión de analítica de datos</w:t>
            </w:r>
          </w:p>
        </w:tc>
      </w:tr>
    </w:tbl>
    <w:p w14:paraId="00000005" w14:textId="77777777" w:rsidR="00E2274D" w:rsidRPr="003870AB" w:rsidRDefault="00E2274D"/>
    <w:tbl>
      <w:tblPr>
        <w:tblStyle w:val="afffffffff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E2274D" w:rsidRPr="003870AB" w14:paraId="3D8EF9C7" w14:textId="77777777">
        <w:trPr>
          <w:trHeight w:val="340"/>
        </w:trPr>
        <w:tc>
          <w:tcPr>
            <w:tcW w:w="1830" w:type="dxa"/>
            <w:shd w:val="clear" w:color="auto" w:fill="8DB3E2"/>
            <w:vAlign w:val="center"/>
          </w:tcPr>
          <w:p w14:paraId="00000006" w14:textId="77777777" w:rsidR="00E2274D" w:rsidRPr="003870AB" w:rsidRDefault="004018CF">
            <w:r w:rsidRPr="003870AB">
              <w:t>COMPETENCIA</w:t>
            </w:r>
          </w:p>
        </w:tc>
        <w:tc>
          <w:tcPr>
            <w:tcW w:w="2501" w:type="dxa"/>
            <w:vAlign w:val="center"/>
          </w:tcPr>
          <w:p w14:paraId="00000007" w14:textId="13EFD403" w:rsidR="00E2274D" w:rsidRPr="003870AB" w:rsidRDefault="004018CF">
            <w:r w:rsidRPr="003870AB">
              <w:t xml:space="preserve">220501092- </w:t>
            </w:r>
            <w:r w:rsidRPr="003870AB">
              <w:rPr>
                <w:color w:val="000000"/>
              </w:rPr>
              <w:t xml:space="preserve">Establecer requisitos de la solución de </w:t>
            </w:r>
            <w:r w:rsidR="008A5597" w:rsidRPr="008A5597">
              <w:rPr>
                <w:i/>
                <w:iCs/>
                <w:color w:val="000000"/>
              </w:rPr>
              <w:t>software</w:t>
            </w:r>
            <w:r w:rsidRPr="003870AB">
              <w:rPr>
                <w:color w:val="000000"/>
              </w:rPr>
              <w:t xml:space="preserve"> de acuerdo con estándares y procedimiento técnico</w:t>
            </w:r>
          </w:p>
        </w:tc>
        <w:tc>
          <w:tcPr>
            <w:tcW w:w="1860" w:type="dxa"/>
            <w:shd w:val="clear" w:color="auto" w:fill="8DB3E2"/>
            <w:vAlign w:val="center"/>
          </w:tcPr>
          <w:p w14:paraId="00000008" w14:textId="77777777" w:rsidR="00E2274D" w:rsidRPr="003870AB" w:rsidRDefault="004018CF">
            <w:r w:rsidRPr="003870AB">
              <w:t>RESULTADOS DE APRENDIZAJE</w:t>
            </w:r>
          </w:p>
        </w:tc>
        <w:tc>
          <w:tcPr>
            <w:tcW w:w="7231" w:type="dxa"/>
            <w:vAlign w:val="center"/>
          </w:tcPr>
          <w:p w14:paraId="00000009" w14:textId="77777777" w:rsidR="00E2274D" w:rsidRPr="003870AB" w:rsidRDefault="004018CF">
            <w:r w:rsidRPr="003870AB">
              <w:rPr>
                <w:color w:val="000000"/>
              </w:rPr>
              <w:t>220501092-01. Recopilar requisitos de información de acuerdo con criterios técnicos</w:t>
            </w:r>
          </w:p>
        </w:tc>
      </w:tr>
    </w:tbl>
    <w:p w14:paraId="0000000A" w14:textId="77777777" w:rsidR="00E2274D" w:rsidRPr="003870AB" w:rsidRDefault="00E2274D"/>
    <w:tbl>
      <w:tblPr>
        <w:tblStyle w:val="affffffffffffff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E2274D" w:rsidRPr="003870AB" w14:paraId="311109E8" w14:textId="77777777">
        <w:trPr>
          <w:trHeight w:val="340"/>
        </w:trPr>
        <w:tc>
          <w:tcPr>
            <w:tcW w:w="3066" w:type="dxa"/>
            <w:shd w:val="clear" w:color="auto" w:fill="8DB3E2"/>
            <w:vAlign w:val="center"/>
          </w:tcPr>
          <w:p w14:paraId="0000000B" w14:textId="77777777" w:rsidR="00E2274D" w:rsidRPr="003870AB" w:rsidRDefault="004018CF">
            <w:r w:rsidRPr="003870AB">
              <w:t>NÚMERO DEL COMPONENTE FORMATIVO</w:t>
            </w:r>
          </w:p>
        </w:tc>
        <w:tc>
          <w:tcPr>
            <w:tcW w:w="10355" w:type="dxa"/>
            <w:shd w:val="clear" w:color="auto" w:fill="auto"/>
            <w:vAlign w:val="center"/>
          </w:tcPr>
          <w:p w14:paraId="0000000C" w14:textId="4601BCE2" w:rsidR="00E2274D" w:rsidRPr="003870AB" w:rsidRDefault="00EC0382">
            <w:r>
              <w:t>CF5</w:t>
            </w:r>
          </w:p>
        </w:tc>
      </w:tr>
      <w:tr w:rsidR="00E2274D" w:rsidRPr="003870AB" w14:paraId="75B5CF1D" w14:textId="77777777">
        <w:trPr>
          <w:trHeight w:val="340"/>
        </w:trPr>
        <w:tc>
          <w:tcPr>
            <w:tcW w:w="3066" w:type="dxa"/>
            <w:shd w:val="clear" w:color="auto" w:fill="8DB3E2"/>
            <w:vAlign w:val="center"/>
          </w:tcPr>
          <w:p w14:paraId="0000000D" w14:textId="77777777" w:rsidR="00E2274D" w:rsidRPr="003870AB" w:rsidRDefault="004018CF">
            <w:r w:rsidRPr="003870AB">
              <w:t>NOMBRE DEL COMPONENTE FORMATIVO</w:t>
            </w:r>
          </w:p>
        </w:tc>
        <w:tc>
          <w:tcPr>
            <w:tcW w:w="10355" w:type="dxa"/>
            <w:shd w:val="clear" w:color="auto" w:fill="auto"/>
            <w:vAlign w:val="center"/>
          </w:tcPr>
          <w:p w14:paraId="0000000E" w14:textId="450E51F8" w:rsidR="00E2274D" w:rsidRPr="003870AB" w:rsidRDefault="004018CF">
            <w:r w:rsidRPr="003870AB">
              <w:rPr>
                <w:color w:val="000000"/>
              </w:rPr>
              <w:t xml:space="preserve">Recolección de los requisitos del </w:t>
            </w:r>
            <w:r w:rsidR="008A5597" w:rsidRPr="008A5597">
              <w:rPr>
                <w:i/>
                <w:iCs/>
                <w:color w:val="000000"/>
              </w:rPr>
              <w:t>software</w:t>
            </w:r>
          </w:p>
        </w:tc>
      </w:tr>
      <w:tr w:rsidR="00E2274D" w:rsidRPr="003870AB" w14:paraId="5AD77076" w14:textId="77777777">
        <w:trPr>
          <w:trHeight w:val="340"/>
        </w:trPr>
        <w:tc>
          <w:tcPr>
            <w:tcW w:w="3066" w:type="dxa"/>
            <w:shd w:val="clear" w:color="auto" w:fill="8DB3E2"/>
            <w:vAlign w:val="center"/>
          </w:tcPr>
          <w:p w14:paraId="0000000F" w14:textId="77777777" w:rsidR="00E2274D" w:rsidRPr="003870AB" w:rsidRDefault="004018CF">
            <w:r w:rsidRPr="003870AB">
              <w:t>BREVE DESCRIPCIÓN</w:t>
            </w:r>
          </w:p>
        </w:tc>
        <w:tc>
          <w:tcPr>
            <w:tcW w:w="10355" w:type="dxa"/>
            <w:shd w:val="clear" w:color="auto" w:fill="auto"/>
            <w:vAlign w:val="center"/>
          </w:tcPr>
          <w:p w14:paraId="00000010" w14:textId="45BB6407" w:rsidR="00E2274D" w:rsidRPr="003870AB" w:rsidRDefault="00EC0382">
            <w:pPr>
              <w:jc w:val="both"/>
            </w:pPr>
            <w:r>
              <w:t>Se</w:t>
            </w:r>
            <w:r w:rsidRPr="003870AB">
              <w:t xml:space="preserve"> expone la necesidad de realizar una correcta definición de los requisitos del </w:t>
            </w:r>
            <w:r w:rsidRPr="008A5597">
              <w:rPr>
                <w:i/>
                <w:iCs/>
              </w:rPr>
              <w:t>software</w:t>
            </w:r>
            <w:r w:rsidRPr="00040A6A">
              <w:rPr>
                <w:i/>
                <w:iCs/>
              </w:rPr>
              <w:t xml:space="preserve"> </w:t>
            </w:r>
            <w:r w:rsidRPr="003870AB">
              <w:t>para que cubra las expectativas del cliente, cumpla con las definiciones de funcionalidad e interfaz enfocada al usuario</w:t>
            </w:r>
            <w:r>
              <w:t>. Se trabajan los</w:t>
            </w:r>
            <w:r w:rsidRPr="003870AB">
              <w:t xml:space="preserve"> fundamentos de recopilación de requisitos y la diferencia con la expectativa del cliente</w:t>
            </w:r>
            <w:r>
              <w:t xml:space="preserve"> y</w:t>
            </w:r>
            <w:r w:rsidRPr="003870AB">
              <w:t xml:space="preserve"> reúne</w:t>
            </w:r>
            <w:r>
              <w:t>, además,</w:t>
            </w:r>
            <w:r w:rsidRPr="003870AB">
              <w:t xml:space="preserve"> la información para gestionar el proyecto de desarrollo, validando el alcance del producto final.</w:t>
            </w:r>
          </w:p>
        </w:tc>
      </w:tr>
      <w:tr w:rsidR="00E2274D" w:rsidRPr="003870AB" w14:paraId="1602527C" w14:textId="77777777">
        <w:trPr>
          <w:trHeight w:val="340"/>
        </w:trPr>
        <w:tc>
          <w:tcPr>
            <w:tcW w:w="3066" w:type="dxa"/>
            <w:shd w:val="clear" w:color="auto" w:fill="8DB3E2"/>
            <w:vAlign w:val="center"/>
          </w:tcPr>
          <w:p w14:paraId="00000011" w14:textId="77777777" w:rsidR="00E2274D" w:rsidRPr="003870AB" w:rsidRDefault="004018CF">
            <w:r w:rsidRPr="003870AB">
              <w:t>PALABRAS CLAVE</w:t>
            </w:r>
          </w:p>
        </w:tc>
        <w:tc>
          <w:tcPr>
            <w:tcW w:w="10355" w:type="dxa"/>
            <w:shd w:val="clear" w:color="auto" w:fill="auto"/>
            <w:vAlign w:val="center"/>
          </w:tcPr>
          <w:p w14:paraId="00000012" w14:textId="1D4C408B" w:rsidR="00E2274D" w:rsidRPr="003870AB" w:rsidRDefault="004018CF">
            <w:r w:rsidRPr="003870AB">
              <w:t>Requerimientos, mapa de proceso, plan de proyecto, usabilidad, validación</w:t>
            </w:r>
          </w:p>
        </w:tc>
      </w:tr>
    </w:tbl>
    <w:p w14:paraId="00000013" w14:textId="77777777" w:rsidR="00E2274D" w:rsidRPr="003870AB" w:rsidRDefault="00E2274D"/>
    <w:tbl>
      <w:tblPr>
        <w:tblStyle w:val="affffffffffffff4"/>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E2274D" w:rsidRPr="003870AB" w14:paraId="72231CEF" w14:textId="77777777">
        <w:trPr>
          <w:trHeight w:val="340"/>
        </w:trPr>
        <w:tc>
          <w:tcPr>
            <w:tcW w:w="3066" w:type="dxa"/>
            <w:shd w:val="clear" w:color="auto" w:fill="8DB3E2"/>
            <w:vAlign w:val="center"/>
          </w:tcPr>
          <w:p w14:paraId="00000014" w14:textId="77777777" w:rsidR="00E2274D" w:rsidRPr="003870AB" w:rsidRDefault="004018CF">
            <w:r w:rsidRPr="003870AB">
              <w:lastRenderedPageBreak/>
              <w:t>ÁREA OCUPACIONAL</w:t>
            </w:r>
          </w:p>
        </w:tc>
        <w:tc>
          <w:tcPr>
            <w:tcW w:w="10355" w:type="dxa"/>
            <w:shd w:val="clear" w:color="auto" w:fill="auto"/>
            <w:vAlign w:val="center"/>
          </w:tcPr>
          <w:p w14:paraId="00000015" w14:textId="7D65C32B" w:rsidR="00E2274D" w:rsidRPr="003870AB" w:rsidRDefault="004018CF">
            <w:r w:rsidRPr="003870AB">
              <w:t xml:space="preserve"> </w:t>
            </w:r>
            <w:r w:rsidR="00BE5401" w:rsidRPr="003870AB">
              <w:t>Ciencias naturales, aplicadas y relacionadas</w:t>
            </w:r>
          </w:p>
        </w:tc>
      </w:tr>
      <w:tr w:rsidR="00E2274D" w:rsidRPr="003870AB" w14:paraId="4819FE60" w14:textId="77777777">
        <w:trPr>
          <w:trHeight w:val="465"/>
        </w:trPr>
        <w:tc>
          <w:tcPr>
            <w:tcW w:w="3066" w:type="dxa"/>
            <w:shd w:val="clear" w:color="auto" w:fill="8DB3E2"/>
            <w:vAlign w:val="center"/>
          </w:tcPr>
          <w:p w14:paraId="00000016" w14:textId="77777777" w:rsidR="00E2274D" w:rsidRPr="003870AB" w:rsidRDefault="004018CF">
            <w:r w:rsidRPr="003870AB">
              <w:t>IDIOMA</w:t>
            </w:r>
          </w:p>
        </w:tc>
        <w:tc>
          <w:tcPr>
            <w:tcW w:w="10355" w:type="dxa"/>
            <w:vAlign w:val="center"/>
          </w:tcPr>
          <w:p w14:paraId="00000017" w14:textId="77777777" w:rsidR="00E2274D" w:rsidRPr="003870AB" w:rsidRDefault="004018CF">
            <w:r w:rsidRPr="003870AB">
              <w:t>Español</w:t>
            </w:r>
          </w:p>
        </w:tc>
      </w:tr>
      <w:bookmarkEnd w:id="0"/>
    </w:tbl>
    <w:p w14:paraId="00000018" w14:textId="77777777" w:rsidR="00E2274D" w:rsidRPr="003870AB" w:rsidRDefault="00E2274D"/>
    <w:p w14:paraId="0000001A" w14:textId="653ECB39" w:rsidR="00E2274D" w:rsidRPr="003870AB" w:rsidRDefault="006F579B">
      <w:pPr>
        <w:rPr>
          <w:b/>
        </w:rPr>
      </w:pPr>
      <w:r w:rsidRPr="003870AB">
        <w:rPr>
          <w:b/>
        </w:rPr>
        <w:t>Tabla de contenidos</w:t>
      </w:r>
      <w:r w:rsidRPr="003870AB" w:rsidDel="006F579B">
        <w:rPr>
          <w:b/>
        </w:rPr>
        <w:t xml:space="preserve"> </w:t>
      </w:r>
      <w:r w:rsidR="004018CF" w:rsidRPr="003870AB">
        <w:rPr>
          <w:b/>
        </w:rPr>
        <w:t>Introducción</w:t>
      </w:r>
    </w:p>
    <w:sdt>
      <w:sdtPr>
        <w:id w:val="-52003283"/>
        <w:docPartObj>
          <w:docPartGallery w:val="Table of Contents"/>
          <w:docPartUnique/>
        </w:docPartObj>
      </w:sdtPr>
      <w:sdtContent>
        <w:p w14:paraId="0000001B" w14:textId="77777777" w:rsidR="00E2274D" w:rsidRPr="003870AB" w:rsidRDefault="004018CF">
          <w:pPr>
            <w:pBdr>
              <w:top w:val="nil"/>
              <w:left w:val="nil"/>
              <w:bottom w:val="nil"/>
              <w:right w:val="nil"/>
              <w:between w:val="nil"/>
            </w:pBdr>
            <w:tabs>
              <w:tab w:val="left" w:pos="440"/>
              <w:tab w:val="right" w:pos="13422"/>
            </w:tabs>
            <w:spacing w:after="100"/>
            <w:rPr>
              <w:rFonts w:eastAsia="Cambria"/>
              <w:color w:val="000000"/>
            </w:rPr>
          </w:pPr>
          <w:r w:rsidRPr="003870AB">
            <w:fldChar w:fldCharType="begin"/>
          </w:r>
          <w:r w:rsidRPr="003870AB">
            <w:instrText xml:space="preserve"> TOC \h \u \z </w:instrText>
          </w:r>
          <w:r w:rsidRPr="003870AB">
            <w:fldChar w:fldCharType="separate"/>
          </w:r>
          <w:hyperlink w:anchor="_heading=h.1y810tw">
            <w:r w:rsidRPr="003870AB">
              <w:rPr>
                <w:b/>
                <w:color w:val="000000"/>
              </w:rPr>
              <w:t>1</w:t>
            </w:r>
          </w:hyperlink>
          <w:hyperlink w:anchor="_heading=h.1y810tw">
            <w:r w:rsidRPr="003870AB">
              <w:rPr>
                <w:rFonts w:eastAsia="Cambria"/>
                <w:color w:val="000000"/>
              </w:rPr>
              <w:tab/>
            </w:r>
          </w:hyperlink>
          <w:r w:rsidRPr="003870AB">
            <w:fldChar w:fldCharType="begin"/>
          </w:r>
          <w:r w:rsidRPr="003870AB">
            <w:instrText xml:space="preserve"> PAGEREF _heading=h.1y810tw \h </w:instrText>
          </w:r>
          <w:r w:rsidRPr="003870AB">
            <w:fldChar w:fldCharType="separate"/>
          </w:r>
          <w:r w:rsidRPr="003870AB">
            <w:rPr>
              <w:b/>
              <w:color w:val="000000"/>
            </w:rPr>
            <w:t>Entendiendo los requisitos del negocio</w:t>
          </w:r>
          <w:r w:rsidRPr="003870AB">
            <w:rPr>
              <w:b/>
              <w:color w:val="000000"/>
            </w:rPr>
            <w:tab/>
          </w:r>
          <w:r w:rsidRPr="003870AB">
            <w:fldChar w:fldCharType="end"/>
          </w:r>
        </w:p>
        <w:p w14:paraId="0000001C"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qsh70q">
            <w:r w:rsidR="004018CF" w:rsidRPr="003870AB">
              <w:rPr>
                <w:color w:val="000000"/>
              </w:rPr>
              <w:t>1.1</w:t>
            </w:r>
          </w:hyperlink>
          <w:hyperlink w:anchor="_heading=h.qsh70q">
            <w:r w:rsidR="004018CF" w:rsidRPr="003870AB">
              <w:rPr>
                <w:rFonts w:eastAsia="Cambria"/>
                <w:color w:val="000000"/>
              </w:rPr>
              <w:tab/>
            </w:r>
          </w:hyperlink>
          <w:r w:rsidR="004018CF" w:rsidRPr="003870AB">
            <w:fldChar w:fldCharType="begin"/>
          </w:r>
          <w:r w:rsidR="004018CF" w:rsidRPr="003870AB">
            <w:instrText xml:space="preserve"> PAGEREF _heading=h.qsh70q \h </w:instrText>
          </w:r>
          <w:r w:rsidR="004018CF" w:rsidRPr="003870AB">
            <w:fldChar w:fldCharType="separate"/>
          </w:r>
          <w:r w:rsidR="004018CF" w:rsidRPr="003870AB">
            <w:rPr>
              <w:color w:val="000000"/>
            </w:rPr>
            <w:t>Estudio de viabilidad del sistema y sus funcionalidades</w:t>
          </w:r>
          <w:r w:rsidR="004018CF" w:rsidRPr="003870AB">
            <w:rPr>
              <w:color w:val="000000"/>
            </w:rPr>
            <w:tab/>
          </w:r>
          <w:r w:rsidR="004018CF" w:rsidRPr="003870AB">
            <w:fldChar w:fldCharType="end"/>
          </w:r>
        </w:p>
        <w:p w14:paraId="0000001D"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147n2zr">
            <w:r w:rsidR="004018CF" w:rsidRPr="003870AB">
              <w:rPr>
                <w:color w:val="000000"/>
              </w:rPr>
              <w:t>1.2</w:t>
            </w:r>
          </w:hyperlink>
          <w:hyperlink w:anchor="_heading=h.147n2zr">
            <w:r w:rsidR="004018CF" w:rsidRPr="003870AB">
              <w:rPr>
                <w:rFonts w:eastAsia="Cambria"/>
                <w:color w:val="000000"/>
              </w:rPr>
              <w:tab/>
            </w:r>
          </w:hyperlink>
          <w:r w:rsidR="004018CF" w:rsidRPr="003870AB">
            <w:fldChar w:fldCharType="begin"/>
          </w:r>
          <w:r w:rsidR="004018CF" w:rsidRPr="003870AB">
            <w:instrText xml:space="preserve"> PAGEREF _heading=h.147n2zr \h </w:instrText>
          </w:r>
          <w:r w:rsidR="004018CF" w:rsidRPr="003870AB">
            <w:fldChar w:fldCharType="separate"/>
          </w:r>
          <w:r w:rsidR="004018CF" w:rsidRPr="003870AB">
            <w:rPr>
              <w:color w:val="000000"/>
            </w:rPr>
            <w:t>Recogida de requisitos</w:t>
          </w:r>
          <w:r w:rsidR="004018CF" w:rsidRPr="003870AB">
            <w:rPr>
              <w:color w:val="000000"/>
            </w:rPr>
            <w:tab/>
          </w:r>
          <w:r w:rsidR="004018CF" w:rsidRPr="003870AB">
            <w:fldChar w:fldCharType="end"/>
          </w:r>
        </w:p>
        <w:p w14:paraId="0000001E"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3o7alnk">
            <w:r w:rsidR="004018CF" w:rsidRPr="003870AB">
              <w:rPr>
                <w:color w:val="000000"/>
              </w:rPr>
              <w:t>1.3</w:t>
            </w:r>
          </w:hyperlink>
          <w:hyperlink w:anchor="_heading=h.3o7alnk">
            <w:r w:rsidR="004018CF" w:rsidRPr="003870AB">
              <w:rPr>
                <w:rFonts w:eastAsia="Cambria"/>
                <w:color w:val="000000"/>
              </w:rPr>
              <w:tab/>
            </w:r>
          </w:hyperlink>
          <w:r w:rsidR="004018CF" w:rsidRPr="003870AB">
            <w:fldChar w:fldCharType="begin"/>
          </w:r>
          <w:r w:rsidR="004018CF" w:rsidRPr="003870AB">
            <w:instrText xml:space="preserve"> PAGEREF _heading=h.3o7alnk \h </w:instrText>
          </w:r>
          <w:r w:rsidR="004018CF" w:rsidRPr="003870AB">
            <w:fldChar w:fldCharType="separate"/>
          </w:r>
          <w:r w:rsidR="004018CF" w:rsidRPr="003870AB">
            <w:rPr>
              <w:color w:val="000000"/>
            </w:rPr>
            <w:t>Herramientas y técnicas</w:t>
          </w:r>
          <w:r w:rsidR="004018CF" w:rsidRPr="003870AB">
            <w:rPr>
              <w:color w:val="000000"/>
            </w:rPr>
            <w:tab/>
          </w:r>
          <w:r w:rsidR="004018CF" w:rsidRPr="003870AB">
            <w:fldChar w:fldCharType="end"/>
          </w:r>
        </w:p>
        <w:p w14:paraId="0000001F"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23ckvvd">
            <w:r w:rsidR="004018CF" w:rsidRPr="003870AB">
              <w:rPr>
                <w:color w:val="000000"/>
              </w:rPr>
              <w:t>1.4</w:t>
            </w:r>
          </w:hyperlink>
          <w:hyperlink w:anchor="_heading=h.23ckvvd">
            <w:r w:rsidR="004018CF" w:rsidRPr="003870AB">
              <w:rPr>
                <w:rFonts w:eastAsia="Cambria"/>
                <w:color w:val="000000"/>
              </w:rPr>
              <w:tab/>
            </w:r>
          </w:hyperlink>
          <w:r w:rsidR="004018CF" w:rsidRPr="003870AB">
            <w:fldChar w:fldCharType="begin"/>
          </w:r>
          <w:r w:rsidR="004018CF" w:rsidRPr="003870AB">
            <w:instrText xml:space="preserve"> PAGEREF _heading=h.23ckvvd \h </w:instrText>
          </w:r>
          <w:r w:rsidR="004018CF" w:rsidRPr="003870AB">
            <w:fldChar w:fldCharType="separate"/>
          </w:r>
          <w:r w:rsidR="004018CF" w:rsidRPr="003870AB">
            <w:rPr>
              <w:color w:val="000000"/>
            </w:rPr>
            <w:t>Salidas y entregables</w:t>
          </w:r>
          <w:r w:rsidR="004018CF" w:rsidRPr="003870AB">
            <w:rPr>
              <w:color w:val="000000"/>
            </w:rPr>
            <w:tab/>
          </w:r>
          <w:r w:rsidR="004018CF" w:rsidRPr="003870AB">
            <w:fldChar w:fldCharType="end"/>
          </w:r>
        </w:p>
        <w:p w14:paraId="00000020" w14:textId="77777777" w:rsidR="00E2274D" w:rsidRPr="003870AB" w:rsidRDefault="00000000">
          <w:pPr>
            <w:pBdr>
              <w:top w:val="nil"/>
              <w:left w:val="nil"/>
              <w:bottom w:val="nil"/>
              <w:right w:val="nil"/>
              <w:between w:val="nil"/>
            </w:pBdr>
            <w:tabs>
              <w:tab w:val="left" w:pos="440"/>
              <w:tab w:val="right" w:pos="13422"/>
            </w:tabs>
            <w:spacing w:after="100"/>
            <w:rPr>
              <w:rFonts w:eastAsia="Cambria"/>
              <w:color w:val="000000"/>
            </w:rPr>
          </w:pPr>
          <w:hyperlink w:anchor="_heading=h.ihv636">
            <w:r w:rsidR="004018CF" w:rsidRPr="003870AB">
              <w:rPr>
                <w:b/>
                <w:color w:val="000000"/>
              </w:rPr>
              <w:t>2</w:t>
            </w:r>
          </w:hyperlink>
          <w:hyperlink w:anchor="_heading=h.ihv636">
            <w:r w:rsidR="004018CF" w:rsidRPr="003870AB">
              <w:rPr>
                <w:rFonts w:eastAsia="Cambria"/>
                <w:color w:val="000000"/>
              </w:rPr>
              <w:tab/>
            </w:r>
          </w:hyperlink>
          <w:r w:rsidR="004018CF" w:rsidRPr="003870AB">
            <w:fldChar w:fldCharType="begin"/>
          </w:r>
          <w:r w:rsidR="004018CF" w:rsidRPr="003870AB">
            <w:instrText xml:space="preserve"> PAGEREF _heading=h.ihv636 \h </w:instrText>
          </w:r>
          <w:r w:rsidR="004018CF" w:rsidRPr="003870AB">
            <w:fldChar w:fldCharType="separate"/>
          </w:r>
          <w:r w:rsidR="004018CF" w:rsidRPr="003870AB">
            <w:rPr>
              <w:b/>
              <w:color w:val="000000"/>
            </w:rPr>
            <w:t>Herramientas y técnicas para recolección de requisitos</w:t>
          </w:r>
          <w:r w:rsidR="004018CF" w:rsidRPr="003870AB">
            <w:rPr>
              <w:b/>
              <w:color w:val="000000"/>
            </w:rPr>
            <w:tab/>
          </w:r>
          <w:r w:rsidR="004018CF" w:rsidRPr="003870AB">
            <w:fldChar w:fldCharType="end"/>
          </w:r>
        </w:p>
        <w:p w14:paraId="00000021"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32hioqz">
            <w:r w:rsidR="004018CF" w:rsidRPr="003870AB">
              <w:rPr>
                <w:color w:val="000000"/>
              </w:rPr>
              <w:t>2.1</w:t>
            </w:r>
          </w:hyperlink>
          <w:hyperlink w:anchor="_heading=h.32hioqz">
            <w:r w:rsidR="004018CF" w:rsidRPr="003870AB">
              <w:rPr>
                <w:rFonts w:eastAsia="Cambria"/>
                <w:color w:val="000000"/>
              </w:rPr>
              <w:tab/>
            </w:r>
          </w:hyperlink>
          <w:r w:rsidR="004018CF" w:rsidRPr="003870AB">
            <w:fldChar w:fldCharType="begin"/>
          </w:r>
          <w:r w:rsidR="004018CF" w:rsidRPr="003870AB">
            <w:instrText xml:space="preserve"> PAGEREF _heading=h.32hioqz \h </w:instrText>
          </w:r>
          <w:r w:rsidR="004018CF" w:rsidRPr="003870AB">
            <w:fldChar w:fldCharType="separate"/>
          </w:r>
          <w:r w:rsidR="004018CF" w:rsidRPr="003870AB">
            <w:rPr>
              <w:color w:val="000000"/>
            </w:rPr>
            <w:t>Entrevistas con patrocinador y usuarios</w:t>
          </w:r>
          <w:r w:rsidR="004018CF" w:rsidRPr="003870AB">
            <w:rPr>
              <w:color w:val="000000"/>
            </w:rPr>
            <w:tab/>
          </w:r>
          <w:r w:rsidR="004018CF" w:rsidRPr="003870AB">
            <w:fldChar w:fldCharType="end"/>
          </w:r>
        </w:p>
        <w:p w14:paraId="00000022"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1hmsyys">
            <w:r w:rsidR="004018CF" w:rsidRPr="003870AB">
              <w:rPr>
                <w:color w:val="000000"/>
              </w:rPr>
              <w:t>2.2</w:t>
            </w:r>
          </w:hyperlink>
          <w:hyperlink w:anchor="_heading=h.1hmsyys">
            <w:r w:rsidR="004018CF" w:rsidRPr="003870AB">
              <w:rPr>
                <w:rFonts w:eastAsia="Cambria"/>
                <w:color w:val="000000"/>
              </w:rPr>
              <w:tab/>
            </w:r>
          </w:hyperlink>
          <w:r w:rsidR="004018CF" w:rsidRPr="003870AB">
            <w:fldChar w:fldCharType="begin"/>
          </w:r>
          <w:r w:rsidR="004018CF" w:rsidRPr="003870AB">
            <w:instrText xml:space="preserve"> PAGEREF _heading=h.1hmsyys \h </w:instrText>
          </w:r>
          <w:r w:rsidR="004018CF" w:rsidRPr="003870AB">
            <w:fldChar w:fldCharType="separate"/>
          </w:r>
          <w:r w:rsidR="004018CF" w:rsidRPr="003870AB">
            <w:rPr>
              <w:color w:val="000000"/>
            </w:rPr>
            <w:t>Técnicas de creatividad grupal - Lluvia de ideas</w:t>
          </w:r>
          <w:r w:rsidR="004018CF" w:rsidRPr="003870AB">
            <w:rPr>
              <w:color w:val="000000"/>
            </w:rPr>
            <w:tab/>
          </w:r>
          <w:r w:rsidR="004018CF" w:rsidRPr="003870AB">
            <w:fldChar w:fldCharType="end"/>
          </w:r>
        </w:p>
        <w:p w14:paraId="00000023"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41mghml">
            <w:r w:rsidR="004018CF" w:rsidRPr="003870AB">
              <w:rPr>
                <w:color w:val="000000"/>
              </w:rPr>
              <w:t>2.3</w:t>
            </w:r>
          </w:hyperlink>
          <w:hyperlink w:anchor="_heading=h.41mghml">
            <w:r w:rsidR="004018CF" w:rsidRPr="003870AB">
              <w:rPr>
                <w:rFonts w:eastAsia="Cambria"/>
                <w:color w:val="000000"/>
              </w:rPr>
              <w:tab/>
            </w:r>
          </w:hyperlink>
          <w:r w:rsidR="004018CF" w:rsidRPr="003870AB">
            <w:fldChar w:fldCharType="begin"/>
          </w:r>
          <w:r w:rsidR="004018CF" w:rsidRPr="003870AB">
            <w:instrText xml:space="preserve"> PAGEREF _heading=h.41mghml \h </w:instrText>
          </w:r>
          <w:r w:rsidR="004018CF" w:rsidRPr="003870AB">
            <w:fldChar w:fldCharType="separate"/>
          </w:r>
          <w:r w:rsidR="004018CF" w:rsidRPr="003870AB">
            <w:rPr>
              <w:color w:val="000000"/>
            </w:rPr>
            <w:t>Cuestionarios y encuestas</w:t>
          </w:r>
          <w:r w:rsidR="004018CF" w:rsidRPr="003870AB">
            <w:rPr>
              <w:color w:val="000000"/>
            </w:rPr>
            <w:tab/>
          </w:r>
          <w:r w:rsidR="004018CF" w:rsidRPr="003870AB">
            <w:fldChar w:fldCharType="end"/>
          </w:r>
        </w:p>
        <w:p w14:paraId="00000024"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2grqrue">
            <w:r w:rsidR="004018CF" w:rsidRPr="003870AB">
              <w:rPr>
                <w:color w:val="000000"/>
              </w:rPr>
              <w:t>2.4</w:t>
            </w:r>
          </w:hyperlink>
          <w:hyperlink w:anchor="_heading=h.2grqrue">
            <w:r w:rsidR="004018CF" w:rsidRPr="003870AB">
              <w:rPr>
                <w:rFonts w:eastAsia="Cambria"/>
                <w:color w:val="000000"/>
              </w:rPr>
              <w:tab/>
            </w:r>
          </w:hyperlink>
          <w:r w:rsidR="004018CF" w:rsidRPr="003870AB">
            <w:fldChar w:fldCharType="begin"/>
          </w:r>
          <w:r w:rsidR="004018CF" w:rsidRPr="003870AB">
            <w:instrText xml:space="preserve"> PAGEREF _heading=h.2grqrue \h </w:instrText>
          </w:r>
          <w:r w:rsidR="004018CF" w:rsidRPr="003870AB">
            <w:fldChar w:fldCharType="separate"/>
          </w:r>
          <w:r w:rsidR="004018CF" w:rsidRPr="003870AB">
            <w:rPr>
              <w:color w:val="000000"/>
            </w:rPr>
            <w:t>Análisis de tareas y de dominio</w:t>
          </w:r>
          <w:r w:rsidR="004018CF" w:rsidRPr="003870AB">
            <w:rPr>
              <w:color w:val="000000"/>
            </w:rPr>
            <w:tab/>
          </w:r>
          <w:r w:rsidR="004018CF" w:rsidRPr="003870AB">
            <w:fldChar w:fldCharType="end"/>
          </w:r>
        </w:p>
        <w:p w14:paraId="00000025"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vx1227">
            <w:r w:rsidR="004018CF" w:rsidRPr="003870AB">
              <w:rPr>
                <w:color w:val="000000"/>
              </w:rPr>
              <w:t>2.5</w:t>
            </w:r>
          </w:hyperlink>
          <w:hyperlink w:anchor="_heading=h.vx1227">
            <w:r w:rsidR="004018CF" w:rsidRPr="003870AB">
              <w:rPr>
                <w:rFonts w:eastAsia="Cambria"/>
                <w:color w:val="000000"/>
              </w:rPr>
              <w:tab/>
            </w:r>
          </w:hyperlink>
          <w:r w:rsidR="004018CF" w:rsidRPr="003870AB">
            <w:fldChar w:fldCharType="begin"/>
          </w:r>
          <w:r w:rsidR="004018CF" w:rsidRPr="003870AB">
            <w:instrText xml:space="preserve"> PAGEREF _heading=h.vx1227 \h </w:instrText>
          </w:r>
          <w:r w:rsidR="004018CF" w:rsidRPr="003870AB">
            <w:fldChar w:fldCharType="separate"/>
          </w:r>
          <w:r w:rsidR="004018CF" w:rsidRPr="003870AB">
            <w:rPr>
              <w:color w:val="000000"/>
            </w:rPr>
            <w:t>Fabricación del modelo prototipo</w:t>
          </w:r>
          <w:r w:rsidR="004018CF" w:rsidRPr="003870AB">
            <w:rPr>
              <w:color w:val="000000"/>
            </w:rPr>
            <w:tab/>
          </w:r>
          <w:r w:rsidR="004018CF" w:rsidRPr="003870AB">
            <w:fldChar w:fldCharType="end"/>
          </w:r>
        </w:p>
        <w:p w14:paraId="00000026" w14:textId="77777777" w:rsidR="00E2274D" w:rsidRPr="003870AB" w:rsidRDefault="00000000">
          <w:pPr>
            <w:pBdr>
              <w:top w:val="nil"/>
              <w:left w:val="nil"/>
              <w:bottom w:val="nil"/>
              <w:right w:val="nil"/>
              <w:between w:val="nil"/>
            </w:pBdr>
            <w:tabs>
              <w:tab w:val="left" w:pos="880"/>
              <w:tab w:val="right" w:pos="13422"/>
            </w:tabs>
            <w:spacing w:after="100"/>
            <w:ind w:left="220"/>
            <w:rPr>
              <w:rFonts w:eastAsia="Cambria"/>
              <w:color w:val="000000"/>
            </w:rPr>
          </w:pPr>
          <w:hyperlink w:anchor="_heading=h.3fwokq0">
            <w:r w:rsidR="004018CF" w:rsidRPr="003870AB">
              <w:rPr>
                <w:color w:val="000000"/>
              </w:rPr>
              <w:t>2.6</w:t>
            </w:r>
          </w:hyperlink>
          <w:hyperlink w:anchor="_heading=h.3fwokq0">
            <w:r w:rsidR="004018CF" w:rsidRPr="003870AB">
              <w:rPr>
                <w:rFonts w:eastAsia="Cambria"/>
                <w:color w:val="000000"/>
              </w:rPr>
              <w:tab/>
            </w:r>
          </w:hyperlink>
          <w:r w:rsidR="004018CF" w:rsidRPr="003870AB">
            <w:fldChar w:fldCharType="begin"/>
          </w:r>
          <w:r w:rsidR="004018CF" w:rsidRPr="003870AB">
            <w:instrText xml:space="preserve"> PAGEREF _heading=h.3fwokq0 \h </w:instrText>
          </w:r>
          <w:r w:rsidR="004018CF" w:rsidRPr="003870AB">
            <w:fldChar w:fldCharType="separate"/>
          </w:r>
          <w:r w:rsidR="004018CF" w:rsidRPr="003870AB">
            <w:rPr>
              <w:color w:val="000000"/>
            </w:rPr>
            <w:t>Generación de documentación</w:t>
          </w:r>
          <w:r w:rsidR="004018CF" w:rsidRPr="003870AB">
            <w:rPr>
              <w:color w:val="000000"/>
            </w:rPr>
            <w:tab/>
          </w:r>
          <w:r w:rsidR="004018CF" w:rsidRPr="003870AB">
            <w:fldChar w:fldCharType="end"/>
          </w:r>
        </w:p>
        <w:p w14:paraId="00000027" w14:textId="77777777" w:rsidR="00E2274D" w:rsidRPr="003870AB" w:rsidRDefault="004018CF">
          <w:pPr>
            <w:rPr>
              <w:b/>
            </w:rPr>
          </w:pPr>
          <w:r w:rsidRPr="003870AB">
            <w:fldChar w:fldCharType="end"/>
          </w:r>
        </w:p>
      </w:sdtContent>
    </w:sdt>
    <w:p w14:paraId="00000028" w14:textId="77777777" w:rsidR="00E2274D" w:rsidRPr="003870AB" w:rsidRDefault="00E2274D">
      <w:pPr>
        <w:rPr>
          <w:b/>
        </w:rPr>
      </w:pPr>
    </w:p>
    <w:p w14:paraId="00000029" w14:textId="77777777" w:rsidR="00E2274D" w:rsidRPr="003870AB" w:rsidRDefault="00E2274D">
      <w:pPr>
        <w:rPr>
          <w:b/>
        </w:rPr>
      </w:pPr>
    </w:p>
    <w:p w14:paraId="0000002A" w14:textId="77777777" w:rsidR="00E2274D" w:rsidRPr="003870AB" w:rsidRDefault="00E2274D">
      <w:pPr>
        <w:rPr>
          <w:b/>
        </w:rPr>
      </w:pPr>
    </w:p>
    <w:p w14:paraId="0000002C" w14:textId="6622465B" w:rsidR="00E2274D" w:rsidRPr="003870AB" w:rsidRDefault="000B1313">
      <w:r w:rsidRPr="003870AB">
        <w:rPr>
          <w:b/>
        </w:rPr>
        <w:t xml:space="preserve">Introducción </w:t>
      </w:r>
      <w:bookmarkStart w:id="1" w:name="_heading=h.gjdgxs" w:colFirst="0" w:colLast="0"/>
      <w:bookmarkEnd w:id="1"/>
    </w:p>
    <w:tbl>
      <w:tblPr>
        <w:tblStyle w:val="afffffff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2274D" w:rsidRPr="003870AB" w14:paraId="762AA62C" w14:textId="77777777">
        <w:trPr>
          <w:trHeight w:val="444"/>
        </w:trPr>
        <w:tc>
          <w:tcPr>
            <w:tcW w:w="13422" w:type="dxa"/>
            <w:shd w:val="clear" w:color="auto" w:fill="8DB3E2"/>
          </w:tcPr>
          <w:p w14:paraId="0000002D" w14:textId="77777777" w:rsidR="00E2274D" w:rsidRPr="003870AB" w:rsidRDefault="004018CF">
            <w:pPr>
              <w:jc w:val="center"/>
            </w:pPr>
            <w:r w:rsidRPr="003870AB">
              <w:lastRenderedPageBreak/>
              <w:t>Cuadro de texto</w:t>
            </w:r>
          </w:p>
        </w:tc>
      </w:tr>
      <w:tr w:rsidR="00E2274D" w:rsidRPr="003870AB" w14:paraId="5D35E01E" w14:textId="77777777">
        <w:tc>
          <w:tcPr>
            <w:tcW w:w="13422" w:type="dxa"/>
          </w:tcPr>
          <w:p w14:paraId="2FE0BD61" w14:textId="77777777" w:rsidR="00EC0382" w:rsidRPr="003870AB" w:rsidRDefault="00EC0382" w:rsidP="00EC0382">
            <w:pPr>
              <w:pBdr>
                <w:top w:val="nil"/>
                <w:left w:val="nil"/>
                <w:bottom w:val="nil"/>
                <w:right w:val="nil"/>
                <w:between w:val="nil"/>
              </w:pBdr>
              <w:spacing w:line="276" w:lineRule="auto"/>
              <w:jc w:val="both"/>
              <w:rPr>
                <w:rPrChange w:id="2" w:author="USER" w:date="2022-09-26T11:19:00Z">
                  <w:rPr>
                    <w:highlight w:val="yellow"/>
                  </w:rPr>
                </w:rPrChange>
              </w:rPr>
            </w:pPr>
            <w:bookmarkStart w:id="3" w:name="_heading=h.30j0zll" w:colFirst="0" w:colLast="0"/>
            <w:bookmarkEnd w:id="3"/>
            <w:r w:rsidRPr="003870AB">
              <w:rPr>
                <w:rPrChange w:id="4" w:author="USER" w:date="2022-09-26T11:19:00Z">
                  <w:rPr>
                    <w:highlight w:val="yellow"/>
                  </w:rPr>
                </w:rPrChange>
              </w:rPr>
              <w:t>Estimado aprendiz, reciba una cordial bienvenida a este recurso de aprendizaje. E</w:t>
            </w:r>
            <w:r>
              <w:t>l presente</w:t>
            </w:r>
            <w:r w:rsidRPr="003870AB">
              <w:rPr>
                <w:rPrChange w:id="5" w:author="USER" w:date="2022-09-26T11:19:00Z">
                  <w:rPr>
                    <w:highlight w:val="yellow"/>
                  </w:rPr>
                </w:rPrChange>
              </w:rPr>
              <w:t xml:space="preserve"> componente formativo está orientado a la recolección de </w:t>
            </w:r>
            <w:r w:rsidRPr="003870AB">
              <w:rPr>
                <w:rPrChange w:id="6" w:author="USER" w:date="2022-09-26T11:19:00Z">
                  <w:rPr>
                    <w:highlight w:val="green"/>
                  </w:rPr>
                </w:rPrChange>
              </w:rPr>
              <w:t xml:space="preserve">requisitos </w:t>
            </w:r>
            <w:r w:rsidRPr="003870AB">
              <w:rPr>
                <w:rPrChange w:id="7" w:author="USER" w:date="2022-09-26T11:19:00Z">
                  <w:rPr>
                    <w:highlight w:val="yellow"/>
                  </w:rPr>
                </w:rPrChange>
              </w:rPr>
              <w:t xml:space="preserve">de </w:t>
            </w:r>
            <w:r w:rsidRPr="008A5597">
              <w:rPr>
                <w:i/>
                <w:iCs/>
              </w:rPr>
              <w:t>software</w:t>
            </w:r>
            <w:r w:rsidRPr="003870AB">
              <w:rPr>
                <w:rPrChange w:id="8" w:author="USER" w:date="2022-09-26T11:19:00Z">
                  <w:rPr>
                    <w:highlight w:val="yellow"/>
                  </w:rPr>
                </w:rPrChange>
              </w:rPr>
              <w:t>. Se abordan como ejes temáticos</w:t>
            </w:r>
            <w:r>
              <w:t>,</w:t>
            </w:r>
            <w:r w:rsidRPr="003870AB">
              <w:rPr>
                <w:rPrChange w:id="9" w:author="USER" w:date="2022-09-26T11:19:00Z">
                  <w:rPr>
                    <w:highlight w:val="yellow"/>
                  </w:rPr>
                </w:rPrChange>
              </w:rPr>
              <w:t xml:space="preserve"> los </w:t>
            </w:r>
            <w:r w:rsidRPr="003870AB">
              <w:rPr>
                <w:rPrChange w:id="10" w:author="USER" w:date="2022-09-26T11:19:00Z">
                  <w:rPr>
                    <w:highlight w:val="green"/>
                  </w:rPr>
                </w:rPrChange>
              </w:rPr>
              <w:t>requisitos</w:t>
            </w:r>
            <w:r w:rsidRPr="003870AB">
              <w:rPr>
                <w:rPrChange w:id="11" w:author="USER" w:date="2022-09-26T11:19:00Z">
                  <w:rPr>
                    <w:highlight w:val="yellow"/>
                  </w:rPr>
                </w:rPrChange>
              </w:rPr>
              <w:t xml:space="preserve"> del negocio, así como las herramientas para dicha </w:t>
            </w:r>
            <w:del w:id="12" w:author="USER" w:date="2022-09-26T11:19:00Z">
              <w:r w:rsidRPr="003870AB" w:rsidDel="005C0BD3">
                <w:rPr>
                  <w:rPrChange w:id="13" w:author="USER" w:date="2022-09-26T11:19:00Z">
                    <w:rPr>
                      <w:highlight w:val="yellow"/>
                    </w:rPr>
                  </w:rPrChange>
                </w:rPr>
                <w:delText xml:space="preserve"> </w:delText>
              </w:r>
            </w:del>
            <w:r w:rsidRPr="003870AB">
              <w:rPr>
                <w:rPrChange w:id="14" w:author="USER" w:date="2022-09-26T11:19:00Z">
                  <w:rPr>
                    <w:highlight w:val="yellow"/>
                  </w:rPr>
                </w:rPrChange>
              </w:rPr>
              <w:t>recolección</w:t>
            </w:r>
            <w:r w:rsidRPr="003870AB">
              <w:rPr>
                <w:rPrChange w:id="15" w:author="USER" w:date="2022-09-26T11:19:00Z">
                  <w:rPr>
                    <w:highlight w:val="green"/>
                  </w:rPr>
                </w:rPrChange>
              </w:rPr>
              <w:t>.</w:t>
            </w:r>
            <w:r w:rsidRPr="003870AB">
              <w:rPr>
                <w:rPrChange w:id="16" w:author="USER" w:date="2022-09-26T11:19:00Z">
                  <w:rPr>
                    <w:highlight w:val="yellow"/>
                  </w:rPr>
                </w:rPrChange>
              </w:rPr>
              <w:t xml:space="preserve"> Asimismo, las principales actividades de la ingeniería de requerimientos</w:t>
            </w:r>
            <w:r>
              <w:t>,</w:t>
            </w:r>
            <w:r w:rsidRPr="003870AB">
              <w:rPr>
                <w:rPrChange w:id="17" w:author="USER" w:date="2022-09-26T11:19:00Z">
                  <w:rPr>
                    <w:highlight w:val="yellow"/>
                  </w:rPr>
                </w:rPrChange>
              </w:rPr>
              <w:t xml:space="preserve"> desde la toma de información al cliente,</w:t>
            </w:r>
            <w:r>
              <w:t xml:space="preserve"> pasando por el</w:t>
            </w:r>
            <w:r w:rsidRPr="003870AB">
              <w:rPr>
                <w:rPrChange w:id="18" w:author="USER" w:date="2022-09-26T11:19:00Z">
                  <w:rPr>
                    <w:highlight w:val="yellow"/>
                  </w:rPr>
                </w:rPrChange>
              </w:rPr>
              <w:t xml:space="preserve"> análisis,</w:t>
            </w:r>
            <w:r>
              <w:t xml:space="preserve"> la</w:t>
            </w:r>
            <w:r w:rsidRPr="003870AB">
              <w:rPr>
                <w:rPrChange w:id="19" w:author="USER" w:date="2022-09-26T11:19:00Z">
                  <w:rPr>
                    <w:highlight w:val="yellow"/>
                  </w:rPr>
                </w:rPrChange>
              </w:rPr>
              <w:t xml:space="preserve"> discusión y </w:t>
            </w:r>
            <w:r>
              <w:t xml:space="preserve">la </w:t>
            </w:r>
            <w:r w:rsidRPr="003870AB">
              <w:rPr>
                <w:rPrChange w:id="20" w:author="USER" w:date="2022-09-26T11:19:00Z">
                  <w:rPr>
                    <w:highlight w:val="yellow"/>
                  </w:rPr>
                </w:rPrChange>
              </w:rPr>
              <w:t>validación, así como la relación que hay entre estas actividades</w:t>
            </w:r>
            <w:r>
              <w:t xml:space="preserve"> y otros aspectos más</w:t>
            </w:r>
            <w:r w:rsidRPr="003870AB">
              <w:rPr>
                <w:rPrChange w:id="21" w:author="USER" w:date="2022-09-26T11:19:00Z">
                  <w:rPr>
                    <w:highlight w:val="yellow"/>
                  </w:rPr>
                </w:rPrChange>
              </w:rPr>
              <w:t>. Al finalizar</w:t>
            </w:r>
            <w:r>
              <w:t>,</w:t>
            </w:r>
            <w:r w:rsidRPr="003870AB">
              <w:rPr>
                <w:rPrChange w:id="22" w:author="USER" w:date="2022-09-26T11:19:00Z">
                  <w:rPr>
                    <w:highlight w:val="yellow"/>
                  </w:rPr>
                </w:rPrChange>
              </w:rPr>
              <w:t xml:space="preserve"> obtendrá los conocimientos para desenvolverse en el campo de este tipo de recolección de </w:t>
            </w:r>
            <w:r w:rsidRPr="008A5597">
              <w:rPr>
                <w:i/>
                <w:iCs/>
              </w:rPr>
              <w:t>software</w:t>
            </w:r>
            <w:r w:rsidRPr="003870AB">
              <w:rPr>
                <w:rPrChange w:id="23" w:author="USER" w:date="2022-09-26T11:19:00Z">
                  <w:rPr>
                    <w:highlight w:val="yellow"/>
                  </w:rPr>
                </w:rPrChange>
              </w:rPr>
              <w:t>. Antes de empezar, se sugiere revisar el siguiente video para identificar el contexto de aprendizaje:</w:t>
            </w:r>
          </w:p>
          <w:p w14:paraId="0000002E" w14:textId="5BCDEC9B" w:rsidR="00EC0382" w:rsidRPr="003870AB" w:rsidRDefault="00EC0382" w:rsidP="00EC0382">
            <w:pPr>
              <w:pBdr>
                <w:top w:val="nil"/>
                <w:left w:val="nil"/>
                <w:bottom w:val="nil"/>
                <w:right w:val="nil"/>
                <w:between w:val="nil"/>
              </w:pBdr>
              <w:jc w:val="both"/>
            </w:pPr>
            <w:r w:rsidRPr="003870AB">
              <w:rPr>
                <w:rPrChange w:id="24" w:author="USER" w:date="2022-09-26T11:19:00Z">
                  <w:rPr>
                    <w:highlight w:val="yellow"/>
                  </w:rPr>
                </w:rPrChange>
              </w:rPr>
              <w:t>¡Le deseamos una experiencia de aprendizaje significativa y memorable</w:t>
            </w:r>
          </w:p>
          <w:p w14:paraId="0000002F" w14:textId="21573544" w:rsidR="00E2274D" w:rsidRPr="003870AB" w:rsidRDefault="00E2274D">
            <w:pPr>
              <w:pBdr>
                <w:top w:val="nil"/>
                <w:left w:val="nil"/>
                <w:bottom w:val="nil"/>
                <w:right w:val="nil"/>
                <w:between w:val="nil"/>
              </w:pBdr>
              <w:spacing w:line="276" w:lineRule="auto"/>
              <w:jc w:val="both"/>
            </w:pPr>
          </w:p>
        </w:tc>
      </w:tr>
    </w:tbl>
    <w:p w14:paraId="00000030" w14:textId="77777777" w:rsidR="00E2274D" w:rsidRPr="003870AB" w:rsidRDefault="00E2274D"/>
    <w:p w14:paraId="3D66A818" w14:textId="77777777" w:rsidR="00887D31" w:rsidRPr="003870AB" w:rsidRDefault="00887D31" w:rsidP="00887D31">
      <w:pPr>
        <w:rPr>
          <w:i/>
          <w:rPrChange w:id="25" w:author="USER" w:date="2022-09-26T11:19:00Z">
            <w:rPr>
              <w:i/>
              <w:highlight w:val="yellow"/>
            </w:rPr>
          </w:rPrChange>
        </w:rPr>
      </w:pPr>
      <w:r w:rsidRPr="003870AB">
        <w:rPr>
          <w:b/>
          <w:rPrChange w:id="26" w:author="USER" w:date="2022-09-26T11:19:00Z">
            <w:rPr>
              <w:b/>
              <w:highlight w:val="yellow"/>
            </w:rPr>
          </w:rPrChange>
        </w:rPr>
        <w:t>Guion de video introductorio</w:t>
      </w:r>
    </w:p>
    <w:p w14:paraId="00000032" w14:textId="466F8964" w:rsidR="00E2274D" w:rsidRPr="003870AB" w:rsidRDefault="00887D31">
      <w:r w:rsidRPr="003870AB" w:rsidDel="00887D31">
        <w:rPr>
          <w:b/>
          <w:rPrChange w:id="27" w:author="USER" w:date="2022-09-26T11:19:00Z">
            <w:rPr>
              <w:b/>
              <w:highlight w:val="yellow"/>
            </w:rPr>
          </w:rPrChange>
        </w:rPr>
        <w:t xml:space="preserve"> </w:t>
      </w:r>
      <w:r w:rsidR="004018CF" w:rsidRPr="003870AB">
        <w:rPr>
          <w:rPrChange w:id="28" w:author="USER" w:date="2022-09-26T11:19:00Z">
            <w:rPr>
              <w:highlight w:val="yellow"/>
            </w:rPr>
          </w:rPrChange>
        </w:rPr>
        <w:t>(VER ANEXO 1)</w:t>
      </w:r>
    </w:p>
    <w:p w14:paraId="00000033" w14:textId="77777777" w:rsidR="00E2274D" w:rsidRPr="003870AB" w:rsidRDefault="00E2274D"/>
    <w:p w14:paraId="00000034" w14:textId="77777777" w:rsidR="00E2274D" w:rsidRPr="003870AB" w:rsidRDefault="00E2274D">
      <w:pPr>
        <w:rPr>
          <w:i/>
        </w:rPr>
      </w:pPr>
    </w:p>
    <w:p w14:paraId="00000036" w14:textId="74DEF8F1" w:rsidR="00E2274D" w:rsidRPr="003870AB" w:rsidRDefault="00F32C5A">
      <w:pPr>
        <w:pStyle w:val="Ttulo1"/>
        <w:numPr>
          <w:ilvl w:val="0"/>
          <w:numId w:val="4"/>
        </w:numPr>
        <w:rPr>
          <w:szCs w:val="22"/>
        </w:rPr>
      </w:pPr>
      <w:r w:rsidRPr="003870AB">
        <w:rPr>
          <w:szCs w:val="22"/>
        </w:rPr>
        <w:t xml:space="preserve">Desarrollo de contenido </w:t>
      </w:r>
      <w:bookmarkStart w:id="29" w:name="_heading=h.1y810tw" w:colFirst="0" w:colLast="0"/>
      <w:bookmarkEnd w:id="29"/>
      <w:r w:rsidR="004018CF" w:rsidRPr="003870AB">
        <w:rPr>
          <w:szCs w:val="22"/>
        </w:rPr>
        <w:t>Entendiendo los requisitos del negocio</w:t>
      </w:r>
    </w:p>
    <w:p w14:paraId="00000037" w14:textId="77777777" w:rsidR="00E2274D" w:rsidRPr="003870AB" w:rsidRDefault="00E2274D"/>
    <w:tbl>
      <w:tblPr>
        <w:tblStyle w:val="affffffffffffff6"/>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7246"/>
        <w:gridCol w:w="5529"/>
      </w:tblGrid>
      <w:tr w:rsidR="00E2274D" w:rsidRPr="003870AB" w14:paraId="76E3BBBB" w14:textId="77777777">
        <w:trPr>
          <w:trHeight w:val="580"/>
        </w:trPr>
        <w:tc>
          <w:tcPr>
            <w:tcW w:w="153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8" w14:textId="77777777" w:rsidR="00E2274D" w:rsidRPr="003870AB" w:rsidRDefault="004018CF">
            <w:pPr>
              <w:widowControl w:val="0"/>
              <w:jc w:val="center"/>
              <w:rPr>
                <w:b/>
              </w:rPr>
            </w:pPr>
            <w:r w:rsidRPr="003870AB">
              <w:rPr>
                <w:b/>
              </w:rPr>
              <w:t>Tipo de recurso</w:t>
            </w:r>
          </w:p>
        </w:tc>
        <w:tc>
          <w:tcPr>
            <w:tcW w:w="1277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9" w14:textId="29013335" w:rsidR="00E2274D" w:rsidRPr="003870AB" w:rsidRDefault="004018CF">
            <w:pPr>
              <w:pStyle w:val="Ttulo"/>
              <w:widowControl w:val="0"/>
              <w:jc w:val="center"/>
              <w:rPr>
                <w:b/>
                <w:sz w:val="22"/>
                <w:szCs w:val="22"/>
              </w:rPr>
            </w:pPr>
            <w:r w:rsidRPr="003870AB">
              <w:rPr>
                <w:b/>
                <w:sz w:val="22"/>
                <w:szCs w:val="22"/>
              </w:rPr>
              <w:t xml:space="preserve">Slider </w:t>
            </w:r>
            <w:r w:rsidR="00F32C5A" w:rsidRPr="003870AB">
              <w:rPr>
                <w:b/>
                <w:sz w:val="22"/>
                <w:szCs w:val="22"/>
              </w:rPr>
              <w:t>p</w:t>
            </w:r>
            <w:r w:rsidRPr="003870AB">
              <w:rPr>
                <w:b/>
                <w:sz w:val="22"/>
                <w:szCs w:val="22"/>
              </w:rPr>
              <w:t>resentación</w:t>
            </w:r>
          </w:p>
        </w:tc>
      </w:tr>
      <w:tr w:rsidR="00E2274D" w:rsidRPr="003870AB" w14:paraId="19A5F729" w14:textId="77777777">
        <w:trPr>
          <w:trHeight w:val="420"/>
        </w:trPr>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3B" w14:textId="77777777" w:rsidR="00E2274D" w:rsidRPr="003870AB" w:rsidRDefault="004018CF">
            <w:pPr>
              <w:widowControl w:val="0"/>
              <w:rPr>
                <w:b/>
              </w:rPr>
            </w:pPr>
            <w:r w:rsidRPr="003870AB">
              <w:rPr>
                <w:b/>
              </w:rPr>
              <w:t>Introducción</w:t>
            </w:r>
          </w:p>
        </w:tc>
        <w:tc>
          <w:tcPr>
            <w:tcW w:w="1277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3C" w14:textId="271F0E00" w:rsidR="00E2274D" w:rsidRPr="003870AB" w:rsidRDefault="004018CF">
            <w:pPr>
              <w:widowControl w:val="0"/>
            </w:pPr>
            <w:r w:rsidRPr="003870AB">
              <w:t xml:space="preserve">Al iniciar, es indispensable entender los requisitos del negocio, empresa u organización, con el fin de hacer un levantamiento adecuado de los requisitos. A continuación, se </w:t>
            </w:r>
            <w:r w:rsidR="00F32C5A" w:rsidRPr="003870AB">
              <w:t xml:space="preserve">explican </w:t>
            </w:r>
            <w:r w:rsidRPr="003870AB">
              <w:t xml:space="preserve">los pasos iniciales </w:t>
            </w:r>
            <w:r w:rsidR="00F32C5A" w:rsidRPr="003870AB">
              <w:t xml:space="preserve">de </w:t>
            </w:r>
            <w:r w:rsidRPr="003870AB">
              <w:t>este proceso:</w:t>
            </w:r>
          </w:p>
        </w:tc>
      </w:tr>
      <w:tr w:rsidR="00E2274D" w:rsidRPr="003870AB" w14:paraId="2CDA579F"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3E" w14:textId="2C8B2E72" w:rsidR="00E2274D" w:rsidRPr="003870AB" w:rsidRDefault="004018CF">
            <w:pPr>
              <w:pBdr>
                <w:top w:val="nil"/>
                <w:left w:val="nil"/>
                <w:bottom w:val="nil"/>
                <w:right w:val="nil"/>
                <w:between w:val="nil"/>
              </w:pBdr>
              <w:jc w:val="both"/>
            </w:pPr>
            <w:r w:rsidRPr="003870AB">
              <w:lastRenderedPageBreak/>
              <w:t xml:space="preserve">Desarrollar un proyecto de </w:t>
            </w:r>
            <w:r w:rsidR="008A5597" w:rsidRPr="008A5597">
              <w:rPr>
                <w:i/>
                <w:iCs/>
              </w:rPr>
              <w:t>software</w:t>
            </w:r>
            <w:r w:rsidRPr="003870AB">
              <w:t xml:space="preserve"> parte de una idea o necesidad de negocio: </w:t>
            </w:r>
            <w:r w:rsidR="00646411" w:rsidRPr="003870AB">
              <w:t>r</w:t>
            </w:r>
            <w:r w:rsidRPr="003870AB">
              <w:t>esolver un problema, mejorar un proceso o explotar una nueva oportunidad.</w:t>
            </w:r>
          </w:p>
          <w:p w14:paraId="0000003F" w14:textId="77777777" w:rsidR="00E2274D" w:rsidRPr="003870AB" w:rsidRDefault="00E2274D">
            <w:pPr>
              <w:pBdr>
                <w:top w:val="nil"/>
                <w:left w:val="nil"/>
                <w:bottom w:val="nil"/>
                <w:right w:val="nil"/>
                <w:between w:val="nil"/>
              </w:pBdr>
              <w:jc w:val="both"/>
            </w:pPr>
          </w:p>
          <w:p w14:paraId="00000040" w14:textId="60684242" w:rsidR="00E2274D" w:rsidRPr="003870AB" w:rsidRDefault="004018CF">
            <w:pPr>
              <w:pBdr>
                <w:top w:val="nil"/>
                <w:left w:val="nil"/>
                <w:bottom w:val="nil"/>
                <w:right w:val="nil"/>
                <w:between w:val="nil"/>
              </w:pBdr>
              <w:jc w:val="both"/>
            </w:pPr>
            <w:r w:rsidRPr="003870AB">
              <w:t xml:space="preserve">Las personas u organizaciones que efectivamente tienen que ver con el proyecto de </w:t>
            </w:r>
            <w:r w:rsidR="008A5597" w:rsidRPr="008A5597">
              <w:rPr>
                <w:i/>
                <w:iCs/>
              </w:rPr>
              <w:t>software</w:t>
            </w:r>
            <w:r w:rsidRPr="003870AB">
              <w:t xml:space="preserve">, quienes tienen ese interés válido en cubrir esas necesidades constituyen el </w:t>
            </w:r>
            <w:r w:rsidR="00646411" w:rsidRPr="003870AB">
              <w:t>g</w:t>
            </w:r>
            <w:r w:rsidRPr="003870AB">
              <w:t xml:space="preserve">rupo de </w:t>
            </w:r>
            <w:r w:rsidR="00646411" w:rsidRPr="003870AB">
              <w:t>i</w:t>
            </w:r>
            <w:r w:rsidRPr="003870AB">
              <w:t xml:space="preserve">nterés; dentro de este hay patrocinadores que impulsan el proyecto, clientes que tienen el problema a resolver y un equipo técnico de trabajo capaz de materializar esas ideas o necesidades en un producto de </w:t>
            </w:r>
            <w:r w:rsidR="008A5597" w:rsidRPr="008A5597">
              <w:rPr>
                <w:i/>
                <w:iCs/>
              </w:rPr>
              <w:t>software</w:t>
            </w:r>
            <w:r w:rsidRPr="003870AB">
              <w:t>.</w:t>
            </w:r>
          </w:p>
          <w:p w14:paraId="00000041" w14:textId="77777777" w:rsidR="00E2274D" w:rsidRPr="003870AB" w:rsidRDefault="00E2274D">
            <w:pPr>
              <w:pBdr>
                <w:top w:val="nil"/>
                <w:left w:val="nil"/>
                <w:bottom w:val="nil"/>
                <w:right w:val="nil"/>
                <w:between w:val="nil"/>
              </w:pBdr>
              <w:jc w:val="both"/>
            </w:pP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43" w14:textId="77777777" w:rsidR="00E2274D" w:rsidRPr="003870AB" w:rsidRDefault="00000000">
            <w:pPr>
              <w:widowControl w:val="0"/>
            </w:pPr>
            <w:sdt>
              <w:sdtPr>
                <w:tag w:val="goog_rdk_0"/>
                <w:id w:val="504326489"/>
              </w:sdtPr>
              <w:sdtContent>
                <w:commentRangeStart w:id="30"/>
              </w:sdtContent>
            </w:sdt>
            <w:r w:rsidR="004018CF" w:rsidRPr="003870AB">
              <w:rPr>
                <w:noProof/>
              </w:rPr>
              <w:drawing>
                <wp:inline distT="0" distB="0" distL="0" distR="0" wp14:anchorId="236B0DF0" wp14:editId="5D026622">
                  <wp:extent cx="2345697" cy="1643177"/>
                  <wp:effectExtent l="0" t="0" r="0" b="0"/>
                  <wp:docPr id="765" name="image87.jpg" descr="ilustración vectorial brainstorming, concepto de ayuda psicológica. personas con problemas y haciendo preguntas desbaratan la cuerda enredada, el símbolo de la solución encontrada, la búsqueda de una solución "/>
                  <wp:cNvGraphicFramePr/>
                  <a:graphic xmlns:a="http://schemas.openxmlformats.org/drawingml/2006/main">
                    <a:graphicData uri="http://schemas.openxmlformats.org/drawingml/2006/picture">
                      <pic:pic xmlns:pic="http://schemas.openxmlformats.org/drawingml/2006/picture">
                        <pic:nvPicPr>
                          <pic:cNvPr id="0" name="image87.jpg" descr="ilustración vectorial brainstorming, concepto de ayuda psicológica. personas con problemas y haciendo preguntas desbaratan la cuerda enredada, el símbolo de la solución encontrada, la búsqueda de una solución "/>
                          <pic:cNvPicPr preferRelativeResize="0"/>
                        </pic:nvPicPr>
                        <pic:blipFill>
                          <a:blip r:embed="rId9"/>
                          <a:srcRect/>
                          <a:stretch>
                            <a:fillRect/>
                          </a:stretch>
                        </pic:blipFill>
                        <pic:spPr>
                          <a:xfrm>
                            <a:off x="0" y="0"/>
                            <a:ext cx="2345697" cy="1643177"/>
                          </a:xfrm>
                          <a:prstGeom prst="rect">
                            <a:avLst/>
                          </a:prstGeom>
                          <a:ln/>
                        </pic:spPr>
                      </pic:pic>
                    </a:graphicData>
                  </a:graphic>
                </wp:inline>
              </w:drawing>
            </w:r>
            <w:commentRangeEnd w:id="30"/>
            <w:r w:rsidR="004018CF" w:rsidRPr="003870AB">
              <w:commentReference w:id="30"/>
            </w:r>
          </w:p>
          <w:p w14:paraId="00000044" w14:textId="77777777" w:rsidR="00E2274D" w:rsidRPr="003870AB" w:rsidRDefault="004018CF">
            <w:pPr>
              <w:widowControl w:val="0"/>
            </w:pPr>
            <w:r w:rsidRPr="003870AB">
              <w:t>Imagen: 228131_i200</w:t>
            </w:r>
          </w:p>
        </w:tc>
      </w:tr>
      <w:tr w:rsidR="00E2274D" w:rsidRPr="003870AB" w14:paraId="645D2B32"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45" w14:textId="77777777" w:rsidR="00E2274D" w:rsidRPr="003870AB" w:rsidRDefault="004018CF">
            <w:pPr>
              <w:jc w:val="both"/>
              <w:rPr>
                <w:color w:val="000000"/>
              </w:rPr>
            </w:pPr>
            <w:r w:rsidRPr="003870AB">
              <w:rPr>
                <w:color w:val="000000"/>
              </w:rPr>
              <w:t>La ingeniería de requerimientos se ocupa de:</w:t>
            </w:r>
          </w:p>
          <w:p w14:paraId="00000046" w14:textId="3ABC627A" w:rsidR="00E2274D" w:rsidRPr="003870AB" w:rsidRDefault="004018CF">
            <w:pPr>
              <w:numPr>
                <w:ilvl w:val="0"/>
                <w:numId w:val="7"/>
              </w:numPr>
              <w:pBdr>
                <w:top w:val="nil"/>
                <w:left w:val="nil"/>
                <w:bottom w:val="nil"/>
                <w:right w:val="nil"/>
                <w:between w:val="nil"/>
              </w:pBdr>
              <w:jc w:val="both"/>
              <w:rPr>
                <w:color w:val="000000"/>
              </w:rPr>
            </w:pPr>
            <w:r w:rsidRPr="003870AB">
              <w:rPr>
                <w:color w:val="000000"/>
              </w:rPr>
              <w:t xml:space="preserve">Los objetivos reales de las funciones y restricciones del proyecto de </w:t>
            </w:r>
            <w:r w:rsidR="008A5597" w:rsidRPr="008A5597">
              <w:rPr>
                <w:i/>
                <w:iCs/>
                <w:color w:val="000000"/>
              </w:rPr>
              <w:t>software</w:t>
            </w:r>
            <w:r w:rsidRPr="003870AB">
              <w:rPr>
                <w:color w:val="000000"/>
              </w:rPr>
              <w:t xml:space="preserve">. </w:t>
            </w:r>
          </w:p>
          <w:p w14:paraId="00000047" w14:textId="52DB2C7E" w:rsidR="00E2274D" w:rsidRPr="003870AB" w:rsidRDefault="004018CF">
            <w:pPr>
              <w:numPr>
                <w:ilvl w:val="0"/>
                <w:numId w:val="7"/>
              </w:numPr>
              <w:pBdr>
                <w:top w:val="nil"/>
                <w:left w:val="nil"/>
                <w:bottom w:val="nil"/>
                <w:right w:val="nil"/>
                <w:between w:val="nil"/>
              </w:pBdr>
              <w:jc w:val="both"/>
              <w:rPr>
                <w:color w:val="000000"/>
              </w:rPr>
            </w:pPr>
            <w:r w:rsidRPr="003870AB">
              <w:rPr>
                <w:color w:val="000000"/>
              </w:rPr>
              <w:t xml:space="preserve">La relación entre los diversos factores y las especificaciones del comportamiento del </w:t>
            </w:r>
            <w:r w:rsidR="008A5597" w:rsidRPr="008A5597">
              <w:rPr>
                <w:i/>
                <w:iCs/>
                <w:color w:val="000000"/>
              </w:rPr>
              <w:t>software</w:t>
            </w:r>
            <w:r w:rsidRPr="003870AB">
              <w:rPr>
                <w:color w:val="000000"/>
              </w:rPr>
              <w:t xml:space="preserve"> y su evolución en el tiempo. </w:t>
            </w:r>
          </w:p>
          <w:p w14:paraId="00000048" w14:textId="5EBF3F88" w:rsidR="00E2274D" w:rsidRPr="003870AB" w:rsidRDefault="004018CF">
            <w:pPr>
              <w:numPr>
                <w:ilvl w:val="0"/>
                <w:numId w:val="7"/>
              </w:numPr>
              <w:pBdr>
                <w:top w:val="nil"/>
                <w:left w:val="nil"/>
                <w:bottom w:val="nil"/>
                <w:right w:val="nil"/>
                <w:between w:val="nil"/>
              </w:pBdr>
              <w:jc w:val="both"/>
              <w:rPr>
                <w:color w:val="000000"/>
              </w:rPr>
            </w:pPr>
            <w:r w:rsidRPr="003870AB">
              <w:rPr>
                <w:color w:val="000000"/>
              </w:rPr>
              <w:t xml:space="preserve">La introducción de un </w:t>
            </w:r>
            <w:r w:rsidR="008A5597" w:rsidRPr="008A5597">
              <w:rPr>
                <w:i/>
                <w:iCs/>
                <w:color w:val="000000"/>
              </w:rPr>
              <w:t>software</w:t>
            </w:r>
            <w:r w:rsidRPr="003870AB">
              <w:rPr>
                <w:color w:val="000000"/>
              </w:rPr>
              <w:t xml:space="preserve"> para resolver un problema real como resultado del proceso.</w:t>
            </w:r>
          </w:p>
          <w:p w14:paraId="00000049" w14:textId="77777777" w:rsidR="00E2274D" w:rsidRPr="003870AB" w:rsidRDefault="004018CF">
            <w:pPr>
              <w:numPr>
                <w:ilvl w:val="0"/>
                <w:numId w:val="7"/>
              </w:numPr>
              <w:pBdr>
                <w:top w:val="nil"/>
                <w:left w:val="nil"/>
                <w:bottom w:val="nil"/>
                <w:right w:val="nil"/>
                <w:between w:val="nil"/>
              </w:pBdr>
              <w:jc w:val="both"/>
              <w:rPr>
                <w:color w:val="000000"/>
              </w:rPr>
            </w:pPr>
            <w:r w:rsidRPr="003870AB">
              <w:rPr>
                <w:color w:val="000000"/>
              </w:rPr>
              <w:t>Un buen entendimiento inicial del problema y su contexto asociado, constituyen el núcleo de la especificación de requerimientos.</w:t>
            </w:r>
          </w:p>
          <w:p w14:paraId="0000004A" w14:textId="77777777" w:rsidR="00E2274D" w:rsidRPr="003870AB" w:rsidRDefault="004018CF">
            <w:pPr>
              <w:numPr>
                <w:ilvl w:val="0"/>
                <w:numId w:val="7"/>
              </w:numPr>
              <w:pBdr>
                <w:top w:val="nil"/>
                <w:left w:val="nil"/>
                <w:bottom w:val="nil"/>
                <w:right w:val="nil"/>
                <w:between w:val="nil"/>
              </w:pBdr>
              <w:jc w:val="both"/>
              <w:rPr>
                <w:color w:val="000000"/>
              </w:rPr>
            </w:pPr>
            <w:r w:rsidRPr="003870AB">
              <w:rPr>
                <w:color w:val="000000"/>
              </w:rPr>
              <w:t xml:space="preserve">Las variaciones en las especificaciones, porque, aunque las partes estén de acuerdo, esta definición cambiará durante el proyecto. </w:t>
            </w:r>
          </w:p>
          <w:p w14:paraId="0000004B" w14:textId="7CE9594B" w:rsidR="00E2274D" w:rsidRPr="003870AB" w:rsidRDefault="004018CF">
            <w:pPr>
              <w:numPr>
                <w:ilvl w:val="0"/>
                <w:numId w:val="7"/>
              </w:numPr>
              <w:pBdr>
                <w:top w:val="nil"/>
                <w:left w:val="nil"/>
                <w:bottom w:val="nil"/>
                <w:right w:val="nil"/>
                <w:between w:val="nil"/>
              </w:pBdr>
              <w:jc w:val="both"/>
              <w:rPr>
                <w:color w:val="000000"/>
              </w:rPr>
            </w:pPr>
            <w:r w:rsidRPr="003870AB">
              <w:rPr>
                <w:color w:val="000000"/>
              </w:rPr>
              <w:t xml:space="preserve">La comprensión de las limitaciones, restricciones y el entorno de operación del </w:t>
            </w:r>
            <w:r w:rsidR="008A5597" w:rsidRPr="008A5597">
              <w:rPr>
                <w:i/>
                <w:iCs/>
                <w:color w:val="000000"/>
              </w:rPr>
              <w:t>software</w:t>
            </w:r>
            <w:r w:rsidRPr="003870AB">
              <w:rPr>
                <w:color w:val="000000"/>
              </w:rPr>
              <w:t>.</w:t>
            </w:r>
          </w:p>
          <w:p w14:paraId="0000004C" w14:textId="77777777" w:rsidR="00E2274D" w:rsidRPr="003870AB" w:rsidRDefault="00E2274D">
            <w:pPr>
              <w:widowControl w:val="0"/>
            </w:pP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4E" w14:textId="77777777" w:rsidR="00E2274D" w:rsidRPr="003870AB" w:rsidRDefault="00000000">
            <w:pPr>
              <w:widowControl w:val="0"/>
            </w:pPr>
            <w:sdt>
              <w:sdtPr>
                <w:tag w:val="goog_rdk_1"/>
                <w:id w:val="-1631620857"/>
              </w:sdtPr>
              <w:sdtContent>
                <w:commentRangeStart w:id="31"/>
              </w:sdtContent>
            </w:sdt>
            <w:r w:rsidR="004018CF" w:rsidRPr="003870AB">
              <w:rPr>
                <w:noProof/>
              </w:rPr>
              <w:drawing>
                <wp:inline distT="0" distB="0" distL="0" distR="0" wp14:anchorId="40151E2A" wp14:editId="0532F5BF">
                  <wp:extent cx="2367776" cy="1923901"/>
                  <wp:effectExtent l="0" t="0" r="0" b="0"/>
                  <wp:docPr id="767" name="image81.jpg" descr="Photo of business suit and tie with REQUIREMENTS concept paper cards"/>
                  <wp:cNvGraphicFramePr/>
                  <a:graphic xmlns:a="http://schemas.openxmlformats.org/drawingml/2006/main">
                    <a:graphicData uri="http://schemas.openxmlformats.org/drawingml/2006/picture">
                      <pic:pic xmlns:pic="http://schemas.openxmlformats.org/drawingml/2006/picture">
                        <pic:nvPicPr>
                          <pic:cNvPr id="0" name="image81.jpg" descr="Photo of business suit and tie with REQUIREMENTS concept paper cards"/>
                          <pic:cNvPicPr preferRelativeResize="0"/>
                        </pic:nvPicPr>
                        <pic:blipFill>
                          <a:blip r:embed="rId13"/>
                          <a:srcRect/>
                          <a:stretch>
                            <a:fillRect/>
                          </a:stretch>
                        </pic:blipFill>
                        <pic:spPr>
                          <a:xfrm>
                            <a:off x="0" y="0"/>
                            <a:ext cx="2367776" cy="1923901"/>
                          </a:xfrm>
                          <a:prstGeom prst="rect">
                            <a:avLst/>
                          </a:prstGeom>
                          <a:ln/>
                        </pic:spPr>
                      </pic:pic>
                    </a:graphicData>
                  </a:graphic>
                </wp:inline>
              </w:drawing>
            </w:r>
            <w:commentRangeEnd w:id="31"/>
            <w:r w:rsidR="004018CF" w:rsidRPr="003870AB">
              <w:commentReference w:id="31"/>
            </w:r>
          </w:p>
          <w:p w14:paraId="0000004F" w14:textId="77777777" w:rsidR="00E2274D" w:rsidRPr="003870AB" w:rsidRDefault="004018CF">
            <w:pPr>
              <w:widowControl w:val="0"/>
            </w:pPr>
            <w:r w:rsidRPr="003870AB">
              <w:t>Imagen: 228131_i201</w:t>
            </w:r>
          </w:p>
        </w:tc>
      </w:tr>
      <w:tr w:rsidR="00E2274D" w:rsidRPr="003870AB" w14:paraId="214CBD92"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0" w14:textId="1E237E8C" w:rsidR="00E2274D" w:rsidRPr="003870AB" w:rsidRDefault="004018CF">
            <w:pPr>
              <w:jc w:val="both"/>
            </w:pPr>
            <w:r w:rsidRPr="003870AB">
              <w:lastRenderedPageBreak/>
              <w:t xml:space="preserve">Independientemente de la metodología a seguir para el desarrollo del proyecto, la actividad inicial es determinar la viabilidad del producto final. Esta etapa de concepción del </w:t>
            </w:r>
            <w:r w:rsidR="008A5597" w:rsidRPr="008A5597">
              <w:rPr>
                <w:i/>
                <w:iCs/>
              </w:rPr>
              <w:t>software</w:t>
            </w:r>
            <w:r w:rsidRPr="003870AB">
              <w:t xml:space="preserve"> tiene dos pasos:</w:t>
            </w:r>
          </w:p>
          <w:p w14:paraId="00000051" w14:textId="77777777" w:rsidR="00E2274D" w:rsidRPr="003870AB" w:rsidRDefault="00E2274D">
            <w:pPr>
              <w:widowControl w:val="0"/>
            </w:pP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3" w14:textId="77777777" w:rsidR="00E2274D" w:rsidRPr="003870AB" w:rsidRDefault="00000000">
            <w:pPr>
              <w:widowControl w:val="0"/>
            </w:pPr>
            <w:sdt>
              <w:sdtPr>
                <w:tag w:val="goog_rdk_2"/>
                <w:id w:val="-895661853"/>
              </w:sdtPr>
              <w:sdtContent>
                <w:commentRangeStart w:id="32"/>
              </w:sdtContent>
            </w:sdt>
            <w:r w:rsidR="004018CF" w:rsidRPr="003870AB">
              <w:rPr>
                <w:noProof/>
              </w:rPr>
              <w:drawing>
                <wp:inline distT="0" distB="0" distL="0" distR="0" wp14:anchorId="0F0A549D" wp14:editId="1A5CD5AB">
                  <wp:extent cx="1871265" cy="1909891"/>
                  <wp:effectExtent l="0" t="0" r="0" b="0"/>
                  <wp:docPr id="76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
                          <a:srcRect/>
                          <a:stretch>
                            <a:fillRect/>
                          </a:stretch>
                        </pic:blipFill>
                        <pic:spPr>
                          <a:xfrm>
                            <a:off x="0" y="0"/>
                            <a:ext cx="1871265" cy="1909891"/>
                          </a:xfrm>
                          <a:prstGeom prst="rect">
                            <a:avLst/>
                          </a:prstGeom>
                          <a:ln/>
                        </pic:spPr>
                      </pic:pic>
                    </a:graphicData>
                  </a:graphic>
                </wp:inline>
              </w:drawing>
            </w:r>
            <w:commentRangeEnd w:id="32"/>
            <w:r w:rsidR="004018CF" w:rsidRPr="003870AB">
              <w:commentReference w:id="32"/>
            </w:r>
          </w:p>
          <w:p w14:paraId="00000054" w14:textId="77777777" w:rsidR="00E2274D" w:rsidRPr="003870AB" w:rsidRDefault="004018CF">
            <w:pPr>
              <w:widowControl w:val="0"/>
            </w:pPr>
            <w:r w:rsidRPr="003870AB">
              <w:t>Imagen: 228131_i202</w:t>
            </w:r>
          </w:p>
        </w:tc>
      </w:tr>
      <w:tr w:rsidR="00E2274D" w:rsidRPr="003870AB" w14:paraId="26BBCDA7"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000055" w14:textId="56EE0ED3" w:rsidR="00E2274D" w:rsidRPr="003870AB" w:rsidRDefault="004018CF">
            <w:pPr>
              <w:numPr>
                <w:ilvl w:val="0"/>
                <w:numId w:val="5"/>
              </w:numPr>
              <w:pBdr>
                <w:top w:val="nil"/>
                <w:left w:val="nil"/>
                <w:bottom w:val="nil"/>
                <w:right w:val="nil"/>
                <w:between w:val="nil"/>
              </w:pBdr>
            </w:pPr>
            <w:r w:rsidRPr="003870AB">
              <w:rPr>
                <w:color w:val="000000"/>
              </w:rPr>
              <w:t xml:space="preserve">Recopilar el catálogo de </w:t>
            </w:r>
            <w:r w:rsidR="00646411" w:rsidRPr="003870AB">
              <w:rPr>
                <w:color w:val="000000"/>
              </w:rPr>
              <w:t>r</w:t>
            </w:r>
            <w:r w:rsidRPr="003870AB">
              <w:rPr>
                <w:color w:val="000000"/>
              </w:rPr>
              <w:t xml:space="preserve">equerimientos – lo que el cliente quiere que el </w:t>
            </w:r>
            <w:r w:rsidR="008A5597" w:rsidRPr="008A5597">
              <w:rPr>
                <w:i/>
                <w:iCs/>
                <w:color w:val="000000"/>
              </w:rPr>
              <w:t>software</w:t>
            </w:r>
            <w:r w:rsidRPr="003870AB">
              <w:rPr>
                <w:color w:val="000000"/>
              </w:rPr>
              <w:t xml:space="preserve"> haga. Se debe </w:t>
            </w:r>
            <w:r w:rsidRPr="003870AB">
              <w:rPr>
                <w:b/>
                <w:i/>
                <w:color w:val="000000"/>
              </w:rPr>
              <w:t>escuchar</w:t>
            </w:r>
            <w:r w:rsidRPr="003870AB">
              <w:rPr>
                <w:color w:val="000000"/>
              </w:rPr>
              <w:t xml:space="preserve"> y </w:t>
            </w:r>
            <w:r w:rsidRPr="003870AB">
              <w:rPr>
                <w:b/>
                <w:i/>
                <w:color w:val="000000"/>
              </w:rPr>
              <w:t>conversar</w:t>
            </w:r>
            <w:r w:rsidRPr="003870AB">
              <w:rPr>
                <w:color w:val="000000"/>
              </w:rPr>
              <w:t xml:space="preserve"> con los interesados, hacer lo que el cliente pide, evitando exagerar los requerimientos o ilusionar al cliente con algo que no se puede cumplir; lo importante es construir un sistema que funcione y cumpla las expectativas del cliente y los usuarios.</w:t>
            </w:r>
          </w:p>
        </w:tc>
        <w:tc>
          <w:tcPr>
            <w:tcW w:w="5529"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000057" w14:textId="77777777" w:rsidR="00E2274D" w:rsidRPr="003870AB" w:rsidRDefault="00000000">
            <w:pPr>
              <w:widowControl w:val="0"/>
            </w:pPr>
            <w:sdt>
              <w:sdtPr>
                <w:tag w:val="goog_rdk_3"/>
                <w:id w:val="807590291"/>
              </w:sdtPr>
              <w:sdtContent>
                <w:commentRangeStart w:id="33"/>
              </w:sdtContent>
            </w:sdt>
            <w:r w:rsidR="004018CF" w:rsidRPr="003870AB">
              <w:rPr>
                <w:noProof/>
              </w:rPr>
              <w:drawing>
                <wp:inline distT="0" distB="0" distL="0" distR="0" wp14:anchorId="767DB14C" wp14:editId="4F07A8F2">
                  <wp:extent cx="2171202" cy="1195812"/>
                  <wp:effectExtent l="0" t="0" r="0" b="0"/>
                  <wp:docPr id="76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
                          <a:srcRect/>
                          <a:stretch>
                            <a:fillRect/>
                          </a:stretch>
                        </pic:blipFill>
                        <pic:spPr>
                          <a:xfrm>
                            <a:off x="0" y="0"/>
                            <a:ext cx="2171202" cy="1195812"/>
                          </a:xfrm>
                          <a:prstGeom prst="rect">
                            <a:avLst/>
                          </a:prstGeom>
                          <a:ln/>
                        </pic:spPr>
                      </pic:pic>
                    </a:graphicData>
                  </a:graphic>
                </wp:inline>
              </w:drawing>
            </w:r>
            <w:commentRangeEnd w:id="33"/>
            <w:r w:rsidR="004018CF" w:rsidRPr="003870AB">
              <w:commentReference w:id="33"/>
            </w:r>
          </w:p>
          <w:p w14:paraId="00000058" w14:textId="77777777" w:rsidR="00E2274D" w:rsidRPr="003870AB" w:rsidRDefault="004018CF">
            <w:pPr>
              <w:widowControl w:val="0"/>
            </w:pPr>
            <w:r w:rsidRPr="003870AB">
              <w:t>Imagen: 228131_i203</w:t>
            </w:r>
          </w:p>
        </w:tc>
      </w:tr>
      <w:tr w:rsidR="00E2274D" w:rsidRPr="003870AB" w14:paraId="04085E7B"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000059" w14:textId="0AD72119" w:rsidR="00E2274D" w:rsidRPr="003870AB" w:rsidRDefault="004018CF">
            <w:pPr>
              <w:numPr>
                <w:ilvl w:val="0"/>
                <w:numId w:val="5"/>
              </w:numPr>
              <w:pBdr>
                <w:top w:val="nil"/>
                <w:left w:val="nil"/>
                <w:bottom w:val="nil"/>
                <w:right w:val="nil"/>
                <w:between w:val="nil"/>
              </w:pBdr>
              <w:jc w:val="both"/>
            </w:pPr>
            <w:r w:rsidRPr="003870AB">
              <w:rPr>
                <w:color w:val="000000"/>
              </w:rPr>
              <w:lastRenderedPageBreak/>
              <w:t xml:space="preserve">Especificar los requisitos del </w:t>
            </w:r>
            <w:r w:rsidR="008A5597" w:rsidRPr="008A5597">
              <w:rPr>
                <w:i/>
                <w:iCs/>
                <w:color w:val="000000"/>
              </w:rPr>
              <w:t>software</w:t>
            </w:r>
            <w:r w:rsidRPr="003870AB">
              <w:rPr>
                <w:color w:val="000000"/>
              </w:rPr>
              <w:t xml:space="preserve"> – definir la arquitectura del sistema que cumpliría esos requerimientos definidos por el cliente, desde puntos de vista computacional y estructural, documentando y entregando la información validada por las partes interesadas a la siguiente etapa del proyecto.</w:t>
            </w:r>
          </w:p>
          <w:p w14:paraId="0000005A" w14:textId="77777777" w:rsidR="00E2274D" w:rsidRPr="003870AB" w:rsidRDefault="00E2274D">
            <w:pPr>
              <w:widowControl w:val="0"/>
            </w:pPr>
          </w:p>
        </w:tc>
        <w:tc>
          <w:tcPr>
            <w:tcW w:w="5529"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00005C" w14:textId="77777777" w:rsidR="00E2274D" w:rsidRPr="003870AB" w:rsidRDefault="00000000">
            <w:pPr>
              <w:widowControl w:val="0"/>
            </w:pPr>
            <w:sdt>
              <w:sdtPr>
                <w:tag w:val="goog_rdk_4"/>
                <w:id w:val="463088027"/>
              </w:sdtPr>
              <w:sdtContent>
                <w:commentRangeStart w:id="34"/>
              </w:sdtContent>
            </w:sdt>
            <w:r w:rsidR="004018CF" w:rsidRPr="003870AB">
              <w:rPr>
                <w:noProof/>
              </w:rPr>
              <w:drawing>
                <wp:inline distT="0" distB="0" distL="0" distR="0" wp14:anchorId="73E91AF6" wp14:editId="50BC4168">
                  <wp:extent cx="1500762" cy="1550788"/>
                  <wp:effectExtent l="0" t="0" r="0" b="0"/>
                  <wp:docPr id="76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1500762" cy="1550788"/>
                          </a:xfrm>
                          <a:prstGeom prst="rect">
                            <a:avLst/>
                          </a:prstGeom>
                          <a:ln/>
                        </pic:spPr>
                      </pic:pic>
                    </a:graphicData>
                  </a:graphic>
                </wp:inline>
              </w:drawing>
            </w:r>
            <w:commentRangeEnd w:id="34"/>
            <w:r w:rsidR="004018CF" w:rsidRPr="003870AB">
              <w:commentReference w:id="34"/>
            </w:r>
          </w:p>
          <w:p w14:paraId="0000005D" w14:textId="77777777" w:rsidR="00E2274D" w:rsidRPr="003870AB" w:rsidRDefault="004018CF">
            <w:pPr>
              <w:widowControl w:val="0"/>
            </w:pPr>
            <w:r w:rsidRPr="003870AB">
              <w:t>Imagen: 228131_i204</w:t>
            </w:r>
          </w:p>
          <w:p w14:paraId="0000005E" w14:textId="77777777" w:rsidR="00E2274D" w:rsidRPr="003870AB" w:rsidRDefault="00E2274D">
            <w:pPr>
              <w:widowControl w:val="0"/>
            </w:pPr>
          </w:p>
        </w:tc>
      </w:tr>
      <w:tr w:rsidR="00E2274D" w:rsidRPr="003870AB" w14:paraId="501D3833"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F" w14:textId="77777777" w:rsidR="00E2274D" w:rsidRPr="003870AB" w:rsidRDefault="004018CF">
            <w:pPr>
              <w:pBdr>
                <w:top w:val="nil"/>
                <w:left w:val="nil"/>
                <w:bottom w:val="nil"/>
                <w:right w:val="nil"/>
                <w:between w:val="nil"/>
              </w:pBdr>
              <w:jc w:val="both"/>
              <w:rPr>
                <w:color w:val="999999"/>
              </w:rPr>
            </w:pPr>
            <w:r w:rsidRPr="003870AB">
              <w:t>Las partes interesadas son todos los individuos u organizaciones que tienen un interés válido en el desarrollo del proyecto, quienes ganan o pierden con el éxito o el fracaso del sistema.</w:t>
            </w: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1" w14:textId="77777777" w:rsidR="00E2274D" w:rsidRPr="003870AB" w:rsidRDefault="00E2274D">
            <w:pPr>
              <w:widowControl w:val="0"/>
            </w:pPr>
          </w:p>
        </w:tc>
      </w:tr>
      <w:tr w:rsidR="00E2274D" w:rsidRPr="003870AB" w14:paraId="3E118593"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000062" w14:textId="77777777" w:rsidR="00E2274D" w:rsidRPr="003870AB" w:rsidRDefault="004018CF">
            <w:r w:rsidRPr="003870AB">
              <w:t>Los interesados son importantes en la obtención y validación de requisitos, por eso es preciso escucharlos, ellos son:</w:t>
            </w:r>
          </w:p>
          <w:p w14:paraId="00000063" w14:textId="7EE1472D" w:rsidR="00E2274D" w:rsidRPr="003870AB" w:rsidRDefault="004018CF">
            <w:pPr>
              <w:ind w:left="284"/>
            </w:pPr>
            <w:r w:rsidRPr="003870AB">
              <w:t>1. Patrocinador (</w:t>
            </w:r>
            <w:r w:rsidR="00574C60" w:rsidRPr="003870AB">
              <w:rPr>
                <w:i/>
              </w:rPr>
              <w:t>s</w:t>
            </w:r>
            <w:r w:rsidRPr="003870AB">
              <w:rPr>
                <w:i/>
              </w:rPr>
              <w:t>ponsor</w:t>
            </w:r>
            <w:r w:rsidRPr="003870AB">
              <w:t>) que es quien provee los recursos.</w:t>
            </w:r>
          </w:p>
          <w:p w14:paraId="00000064" w14:textId="77777777" w:rsidR="00E2274D" w:rsidRPr="003870AB" w:rsidRDefault="004018CF">
            <w:pPr>
              <w:ind w:left="284"/>
            </w:pPr>
            <w:r w:rsidRPr="003870AB">
              <w:t>2. Experto del dominio que valida la arquitectura.</w:t>
            </w:r>
          </w:p>
          <w:p w14:paraId="00000065" w14:textId="77777777" w:rsidR="00E2274D" w:rsidRPr="003870AB" w:rsidRDefault="004018CF">
            <w:pPr>
              <w:ind w:left="284"/>
            </w:pPr>
            <w:r w:rsidRPr="003870AB">
              <w:t>3. Personas usuarios finales del sistema.</w:t>
            </w:r>
          </w:p>
          <w:p w14:paraId="00000066" w14:textId="77777777" w:rsidR="00E2274D" w:rsidRPr="003870AB" w:rsidRDefault="004018CF">
            <w:pPr>
              <w:ind w:left="284"/>
            </w:pPr>
            <w:r w:rsidRPr="003870AB">
              <w:t>4. Entidades reguladoras y normalizadoras.</w:t>
            </w:r>
          </w:p>
          <w:p w14:paraId="00000067" w14:textId="23748D4C" w:rsidR="00E2274D" w:rsidRPr="003870AB" w:rsidRDefault="004018CF">
            <w:pPr>
              <w:ind w:left="284"/>
            </w:pPr>
            <w:r w:rsidRPr="003870AB">
              <w:t xml:space="preserve">5. </w:t>
            </w:r>
            <w:r w:rsidR="00574C60" w:rsidRPr="003870AB">
              <w:t>E</w:t>
            </w:r>
            <w:r w:rsidRPr="003870AB">
              <w:t>quipo de trabajo que realiza el desarrollo.</w:t>
            </w:r>
          </w:p>
          <w:p w14:paraId="00000068" w14:textId="77777777" w:rsidR="00E2274D" w:rsidRPr="003870AB" w:rsidRDefault="00E2274D">
            <w:pPr>
              <w:pBdr>
                <w:top w:val="nil"/>
                <w:left w:val="nil"/>
                <w:bottom w:val="nil"/>
                <w:right w:val="nil"/>
                <w:between w:val="nil"/>
              </w:pBdr>
              <w:rPr>
                <w:color w:val="999999"/>
              </w:rPr>
            </w:pP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A" w14:textId="77777777" w:rsidR="00E2274D" w:rsidRPr="003870AB" w:rsidRDefault="004018CF">
            <w:pPr>
              <w:keepNext/>
              <w:pBdr>
                <w:top w:val="nil"/>
                <w:left w:val="nil"/>
                <w:bottom w:val="nil"/>
                <w:right w:val="nil"/>
                <w:between w:val="nil"/>
              </w:pBdr>
              <w:spacing w:after="200"/>
              <w:rPr>
                <w:i/>
                <w:color w:val="000000"/>
              </w:rPr>
            </w:pPr>
            <w:r w:rsidRPr="003870AB">
              <w:rPr>
                <w:b/>
                <w:color w:val="000000"/>
              </w:rPr>
              <w:t>Figura 1</w:t>
            </w:r>
            <w:r w:rsidRPr="003870AB">
              <w:rPr>
                <w:i/>
                <w:color w:val="000000"/>
              </w:rPr>
              <w:br/>
              <w:t>Interesados del proyecto</w:t>
            </w:r>
          </w:p>
          <w:p w14:paraId="0000006B" w14:textId="77777777" w:rsidR="00E2274D" w:rsidRPr="003870AB" w:rsidRDefault="00000000">
            <w:pPr>
              <w:widowControl w:val="0"/>
            </w:pPr>
            <w:sdt>
              <w:sdtPr>
                <w:tag w:val="goog_rdk_5"/>
                <w:id w:val="402881586"/>
              </w:sdtPr>
              <w:sdtContent>
                <w:commentRangeStart w:id="35"/>
              </w:sdtContent>
            </w:sdt>
            <w:r w:rsidR="004018CF" w:rsidRPr="003870AB">
              <w:rPr>
                <w:i/>
                <w:noProof/>
              </w:rPr>
              <w:drawing>
                <wp:inline distT="0" distB="0" distL="0" distR="0" wp14:anchorId="61261E4D" wp14:editId="0E6562EA">
                  <wp:extent cx="2146837" cy="1737916"/>
                  <wp:effectExtent l="0" t="0" r="0" b="0"/>
                  <wp:docPr id="77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7"/>
                          <a:srcRect/>
                          <a:stretch>
                            <a:fillRect/>
                          </a:stretch>
                        </pic:blipFill>
                        <pic:spPr>
                          <a:xfrm>
                            <a:off x="0" y="0"/>
                            <a:ext cx="2146837" cy="1737916"/>
                          </a:xfrm>
                          <a:prstGeom prst="rect">
                            <a:avLst/>
                          </a:prstGeom>
                          <a:ln/>
                        </pic:spPr>
                      </pic:pic>
                    </a:graphicData>
                  </a:graphic>
                </wp:inline>
              </w:drawing>
            </w:r>
            <w:commentRangeEnd w:id="35"/>
            <w:r w:rsidR="004018CF" w:rsidRPr="003870AB">
              <w:commentReference w:id="35"/>
            </w:r>
          </w:p>
          <w:p w14:paraId="51B8C1DD" w14:textId="16656B45" w:rsidR="00C121A9" w:rsidRPr="003870AB" w:rsidRDefault="00C121A9">
            <w:pPr>
              <w:widowControl w:val="0"/>
              <w:rPr>
                <w:color w:val="000000"/>
                <w:lang w:val="en-US"/>
              </w:rPr>
            </w:pPr>
            <w:r w:rsidRPr="003870AB">
              <w:rPr>
                <w:i/>
              </w:rPr>
              <w:lastRenderedPageBreak/>
              <w:t xml:space="preserve">Nota: </w:t>
            </w:r>
            <w:r w:rsidRPr="003870AB">
              <w:t>Adaptada de</w:t>
            </w:r>
            <w:r w:rsidRPr="003870AB">
              <w:rPr>
                <w:i/>
              </w:rPr>
              <w:t xml:space="preserve"> Análisis de los </w:t>
            </w:r>
            <w:proofErr w:type="spellStart"/>
            <w:r w:rsidRPr="003870AB">
              <w:rPr>
                <w:i/>
              </w:rPr>
              <w:t>stakeholders</w:t>
            </w:r>
            <w:proofErr w:type="spellEnd"/>
            <w:r w:rsidRPr="003870AB">
              <w:rPr>
                <w:i/>
              </w:rPr>
              <w:t xml:space="preserve">. </w:t>
            </w:r>
            <w:r w:rsidRPr="003870AB">
              <w:rPr>
                <w:lang w:val="es-BO"/>
              </w:rPr>
              <w:t>Grandes Pymes (2017).</w:t>
            </w:r>
            <w:r w:rsidRPr="003870AB">
              <w:rPr>
                <w:color w:val="000000"/>
                <w:lang w:val="es-BO"/>
              </w:rPr>
              <w:t xml:space="preserve"> </w:t>
            </w:r>
            <w:hyperlink r:id="rId18" w:history="1">
              <w:r w:rsidRPr="003870AB">
                <w:rPr>
                  <w:rStyle w:val="Hipervnculo"/>
                  <w:lang w:val="en-US"/>
                </w:rPr>
                <w:t>https://www.grandespymes.com.ar/2021/04/10/analisis-de-los-stakeholders/</w:t>
              </w:r>
            </w:hyperlink>
          </w:p>
          <w:p w14:paraId="0000006C" w14:textId="244DA4D2" w:rsidR="00E2274D" w:rsidRPr="003870AB" w:rsidRDefault="004018CF">
            <w:pPr>
              <w:widowControl w:val="0"/>
              <w:rPr>
                <w:lang w:val="en-US"/>
              </w:rPr>
            </w:pPr>
            <w:r w:rsidRPr="003870AB">
              <w:rPr>
                <w:lang w:val="en-US"/>
              </w:rPr>
              <w:t>Imagen: 228131_i205</w:t>
            </w:r>
          </w:p>
          <w:p w14:paraId="0000006D" w14:textId="70C52DEE" w:rsidR="00E2274D" w:rsidRPr="003870AB" w:rsidRDefault="00E2274D">
            <w:pPr>
              <w:widowControl w:val="0"/>
              <w:rPr>
                <w:lang w:val="en-US"/>
              </w:rPr>
            </w:pPr>
          </w:p>
          <w:p w14:paraId="0000006E" w14:textId="77777777" w:rsidR="00E2274D" w:rsidRPr="003870AB" w:rsidRDefault="00E2274D">
            <w:pPr>
              <w:widowControl w:val="0"/>
              <w:rPr>
                <w:lang w:val="en-US"/>
              </w:rPr>
            </w:pPr>
          </w:p>
        </w:tc>
      </w:tr>
      <w:tr w:rsidR="00E2274D" w:rsidRPr="003870AB" w14:paraId="53E62BAD"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F" w14:textId="577FE89D" w:rsidR="00E2274D" w:rsidRPr="003870AB" w:rsidRDefault="004018CF">
            <w:pPr>
              <w:jc w:val="both"/>
            </w:pPr>
            <w:r w:rsidRPr="003870AB">
              <w:lastRenderedPageBreak/>
              <w:t>Todo proyecto comienza con el equipo de trabajo, intentando entender el problema a resolver y determinando cu</w:t>
            </w:r>
            <w:r w:rsidR="00536DCC" w:rsidRPr="003870AB">
              <w:t>á</w:t>
            </w:r>
            <w:r w:rsidRPr="003870AB">
              <w:t>les resultados son importantes para las partes interesadas. Esto incluye comprender las necesidades del negocio que motivan el proyecto y las cuestiones técnicas que lo restringen.</w:t>
            </w:r>
          </w:p>
          <w:p w14:paraId="00000070" w14:textId="77777777" w:rsidR="00E2274D" w:rsidRPr="003870AB" w:rsidRDefault="00E2274D">
            <w:pPr>
              <w:pBdr>
                <w:top w:val="nil"/>
                <w:left w:val="nil"/>
                <w:bottom w:val="nil"/>
                <w:right w:val="nil"/>
                <w:between w:val="nil"/>
              </w:pBdr>
              <w:jc w:val="both"/>
              <w:rPr>
                <w:color w:val="999999"/>
              </w:rPr>
            </w:pP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2" w14:textId="77777777" w:rsidR="00E2274D" w:rsidRPr="003870AB" w:rsidRDefault="00000000">
            <w:pPr>
              <w:widowControl w:val="0"/>
            </w:pPr>
            <w:sdt>
              <w:sdtPr>
                <w:tag w:val="goog_rdk_6"/>
                <w:id w:val="-2105862978"/>
              </w:sdtPr>
              <w:sdtContent>
                <w:commentRangeStart w:id="36"/>
              </w:sdtContent>
            </w:sdt>
            <w:r w:rsidR="004018CF" w:rsidRPr="003870AB">
              <w:rPr>
                <w:noProof/>
              </w:rPr>
              <w:drawing>
                <wp:inline distT="0" distB="0" distL="0" distR="0" wp14:anchorId="629076E9" wp14:editId="5B2EA28F">
                  <wp:extent cx="2165253" cy="1417633"/>
                  <wp:effectExtent l="0" t="0" r="0" b="0"/>
                  <wp:docPr id="77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
                          <a:srcRect/>
                          <a:stretch>
                            <a:fillRect/>
                          </a:stretch>
                        </pic:blipFill>
                        <pic:spPr>
                          <a:xfrm>
                            <a:off x="0" y="0"/>
                            <a:ext cx="2165253" cy="1417633"/>
                          </a:xfrm>
                          <a:prstGeom prst="rect">
                            <a:avLst/>
                          </a:prstGeom>
                          <a:ln/>
                        </pic:spPr>
                      </pic:pic>
                    </a:graphicData>
                  </a:graphic>
                </wp:inline>
              </w:drawing>
            </w:r>
            <w:commentRangeEnd w:id="36"/>
            <w:r w:rsidR="004018CF" w:rsidRPr="003870AB">
              <w:commentReference w:id="36"/>
            </w:r>
          </w:p>
          <w:p w14:paraId="00000073" w14:textId="77777777" w:rsidR="00E2274D" w:rsidRPr="003870AB" w:rsidRDefault="004018CF">
            <w:pPr>
              <w:widowControl w:val="0"/>
            </w:pPr>
            <w:r w:rsidRPr="003870AB">
              <w:t>Imagen: 228131_i206</w:t>
            </w:r>
          </w:p>
        </w:tc>
      </w:tr>
    </w:tbl>
    <w:p w14:paraId="00000074" w14:textId="77777777" w:rsidR="00E2274D" w:rsidRPr="003870AB" w:rsidRDefault="00E2274D"/>
    <w:p w14:paraId="00000075" w14:textId="77777777" w:rsidR="00E2274D" w:rsidRPr="003870AB" w:rsidRDefault="004018CF">
      <w:pPr>
        <w:pStyle w:val="Ttulo2"/>
        <w:numPr>
          <w:ilvl w:val="1"/>
          <w:numId w:val="4"/>
        </w:numPr>
        <w:rPr>
          <w:b w:val="0"/>
        </w:rPr>
      </w:pPr>
      <w:bookmarkStart w:id="37" w:name="_heading=h.qsh70q" w:colFirst="0" w:colLast="0"/>
      <w:bookmarkEnd w:id="37"/>
      <w:r w:rsidRPr="003870AB">
        <w:rPr>
          <w:b w:val="0"/>
        </w:rPr>
        <w:t>Estudio de viabilidad del sistema y sus funcionalidades</w:t>
      </w:r>
    </w:p>
    <w:p w14:paraId="00000076" w14:textId="77777777" w:rsidR="00E2274D" w:rsidRPr="003870AB" w:rsidRDefault="00E2274D"/>
    <w:tbl>
      <w:tblPr>
        <w:tblStyle w:val="affffffff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380"/>
        <w:gridCol w:w="3498"/>
      </w:tblGrid>
      <w:tr w:rsidR="00E2274D" w:rsidRPr="003870AB" w14:paraId="4026762C" w14:textId="77777777">
        <w:trPr>
          <w:trHeight w:val="580"/>
        </w:trPr>
        <w:tc>
          <w:tcPr>
            <w:tcW w:w="1534" w:type="dxa"/>
            <w:shd w:val="clear" w:color="auto" w:fill="C9DAF8"/>
            <w:tcMar>
              <w:top w:w="100" w:type="dxa"/>
              <w:left w:w="100" w:type="dxa"/>
              <w:bottom w:w="100" w:type="dxa"/>
              <w:right w:w="100" w:type="dxa"/>
            </w:tcMar>
          </w:tcPr>
          <w:p w14:paraId="00000077" w14:textId="77777777" w:rsidR="00E2274D" w:rsidRPr="003870AB" w:rsidRDefault="004018CF">
            <w:pPr>
              <w:widowControl w:val="0"/>
              <w:jc w:val="center"/>
              <w:rPr>
                <w:b/>
              </w:rPr>
            </w:pPr>
            <w:r w:rsidRPr="003870AB">
              <w:rPr>
                <w:b/>
              </w:rPr>
              <w:t>Tipo de recurso</w:t>
            </w:r>
          </w:p>
        </w:tc>
        <w:tc>
          <w:tcPr>
            <w:tcW w:w="11878" w:type="dxa"/>
            <w:gridSpan w:val="2"/>
            <w:shd w:val="clear" w:color="auto" w:fill="C9DAF8"/>
            <w:tcMar>
              <w:top w:w="100" w:type="dxa"/>
              <w:left w:w="100" w:type="dxa"/>
              <w:bottom w:w="100" w:type="dxa"/>
              <w:right w:w="100" w:type="dxa"/>
            </w:tcMar>
          </w:tcPr>
          <w:p w14:paraId="00000078" w14:textId="77777777" w:rsidR="00E2274D" w:rsidRPr="003870AB" w:rsidRDefault="004018CF">
            <w:pPr>
              <w:pStyle w:val="Ttulo"/>
              <w:widowControl w:val="0"/>
              <w:jc w:val="center"/>
              <w:rPr>
                <w:b/>
                <w:sz w:val="22"/>
                <w:szCs w:val="22"/>
              </w:rPr>
            </w:pPr>
            <w:r w:rsidRPr="003870AB">
              <w:rPr>
                <w:b/>
                <w:sz w:val="22"/>
                <w:szCs w:val="22"/>
              </w:rPr>
              <w:t xml:space="preserve">Slider pasos </w:t>
            </w:r>
          </w:p>
        </w:tc>
      </w:tr>
      <w:tr w:rsidR="00E2274D" w:rsidRPr="003870AB" w14:paraId="32D03891" w14:textId="77777777">
        <w:trPr>
          <w:trHeight w:val="420"/>
        </w:trPr>
        <w:tc>
          <w:tcPr>
            <w:tcW w:w="1534" w:type="dxa"/>
            <w:shd w:val="clear" w:color="auto" w:fill="auto"/>
            <w:tcMar>
              <w:top w:w="100" w:type="dxa"/>
              <w:left w:w="100" w:type="dxa"/>
              <w:bottom w:w="100" w:type="dxa"/>
              <w:right w:w="100" w:type="dxa"/>
            </w:tcMar>
          </w:tcPr>
          <w:p w14:paraId="0000007A" w14:textId="77777777" w:rsidR="00E2274D" w:rsidRPr="003870AB" w:rsidRDefault="004018CF">
            <w:pPr>
              <w:widowControl w:val="0"/>
              <w:rPr>
                <w:b/>
              </w:rPr>
            </w:pPr>
            <w:r w:rsidRPr="003870AB">
              <w:rPr>
                <w:b/>
              </w:rPr>
              <w:t>Introducción</w:t>
            </w:r>
          </w:p>
        </w:tc>
        <w:tc>
          <w:tcPr>
            <w:tcW w:w="11878" w:type="dxa"/>
            <w:gridSpan w:val="2"/>
            <w:shd w:val="clear" w:color="auto" w:fill="auto"/>
            <w:tcMar>
              <w:top w:w="100" w:type="dxa"/>
              <w:left w:w="100" w:type="dxa"/>
              <w:bottom w:w="100" w:type="dxa"/>
              <w:right w:w="100" w:type="dxa"/>
            </w:tcMar>
          </w:tcPr>
          <w:p w14:paraId="0000007B" w14:textId="59053353" w:rsidR="00E2274D" w:rsidRPr="003870AB" w:rsidRDefault="00072D45">
            <w:pPr>
              <w:pBdr>
                <w:top w:val="nil"/>
                <w:left w:val="nil"/>
                <w:bottom w:val="nil"/>
                <w:right w:val="nil"/>
                <w:between w:val="nil"/>
              </w:pBdr>
              <w:jc w:val="both"/>
            </w:pPr>
            <w:r w:rsidRPr="003870AB">
              <w:t xml:space="preserve">El </w:t>
            </w:r>
            <w:r w:rsidR="004018CF" w:rsidRPr="003870AB">
              <w:t xml:space="preserve">estudio </w:t>
            </w:r>
            <w:r w:rsidRPr="003870AB">
              <w:t xml:space="preserve">de viabilidad </w:t>
            </w:r>
            <w:r w:rsidR="004018CF" w:rsidRPr="003870AB">
              <w:t xml:space="preserve">examina el contexto del </w:t>
            </w:r>
            <w:r w:rsidR="008A5597" w:rsidRPr="008A5597">
              <w:rPr>
                <w:i/>
                <w:iCs/>
              </w:rPr>
              <w:t>software</w:t>
            </w:r>
            <w:r w:rsidR="004018CF" w:rsidRPr="003870AB">
              <w:t xml:space="preserve"> a realizarse; las necesidades específicas que deben abordar el diseño y </w:t>
            </w:r>
            <w:r w:rsidR="00776AAA" w:rsidRPr="003870AB">
              <w:t xml:space="preserve">la </w:t>
            </w:r>
            <w:r w:rsidR="004018CF" w:rsidRPr="003870AB">
              <w:t>construcción; las prioridades que guían el orden en el que se efectúa el trabajo</w:t>
            </w:r>
            <w:r w:rsidR="00776AAA" w:rsidRPr="003870AB">
              <w:t>;</w:t>
            </w:r>
            <w:r w:rsidR="004018CF" w:rsidRPr="003870AB">
              <w:t xml:space="preserve"> la información</w:t>
            </w:r>
            <w:r w:rsidR="00776AAA" w:rsidRPr="003870AB">
              <w:t>;</w:t>
            </w:r>
            <w:r w:rsidR="004018CF" w:rsidRPr="003870AB">
              <w:t xml:space="preserve"> las funciones y los comportamientos que afectarán el producto resultante.</w:t>
            </w:r>
          </w:p>
          <w:p w14:paraId="0000007C" w14:textId="77777777" w:rsidR="00E2274D" w:rsidRPr="003870AB" w:rsidRDefault="00E2274D">
            <w:pPr>
              <w:pBdr>
                <w:top w:val="nil"/>
                <w:left w:val="nil"/>
                <w:bottom w:val="nil"/>
                <w:right w:val="nil"/>
                <w:between w:val="nil"/>
              </w:pBdr>
              <w:jc w:val="both"/>
            </w:pPr>
          </w:p>
          <w:p w14:paraId="0000007D" w14:textId="7CE8F276" w:rsidR="00E2274D" w:rsidRPr="003870AB" w:rsidRDefault="004018CF">
            <w:pPr>
              <w:pBdr>
                <w:top w:val="nil"/>
                <w:left w:val="nil"/>
                <w:bottom w:val="nil"/>
                <w:right w:val="nil"/>
                <w:between w:val="nil"/>
              </w:pBdr>
              <w:jc w:val="both"/>
            </w:pPr>
            <w:r w:rsidRPr="003870AB">
              <w:lastRenderedPageBreak/>
              <w:t xml:space="preserve">Consiste en siete fases diferentes: </w:t>
            </w:r>
            <w:r w:rsidR="00622EA8" w:rsidRPr="003870AB">
              <w:t>c</w:t>
            </w:r>
            <w:r w:rsidRPr="003870AB">
              <w:t xml:space="preserve">oncepción, </w:t>
            </w:r>
            <w:r w:rsidR="00622EA8" w:rsidRPr="003870AB">
              <w:t>i</w:t>
            </w:r>
            <w:r w:rsidRPr="003870AB">
              <w:t xml:space="preserve">ndagación u </w:t>
            </w:r>
            <w:r w:rsidR="00622EA8" w:rsidRPr="003870AB">
              <w:t>o</w:t>
            </w:r>
            <w:r w:rsidRPr="003870AB">
              <w:t xml:space="preserve">btención, </w:t>
            </w:r>
            <w:r w:rsidR="00622EA8" w:rsidRPr="003870AB">
              <w:t>e</w:t>
            </w:r>
            <w:r w:rsidRPr="003870AB">
              <w:t xml:space="preserve">laboración, </w:t>
            </w:r>
            <w:r w:rsidR="00622EA8" w:rsidRPr="003870AB">
              <w:t>n</w:t>
            </w:r>
            <w:r w:rsidRPr="003870AB">
              <w:t xml:space="preserve">egociación, </w:t>
            </w:r>
            <w:r w:rsidR="00622EA8" w:rsidRPr="003870AB">
              <w:t>e</w:t>
            </w:r>
            <w:r w:rsidRPr="003870AB">
              <w:t xml:space="preserve">specificación, </w:t>
            </w:r>
            <w:r w:rsidR="00622EA8" w:rsidRPr="003870AB">
              <w:t>v</w:t>
            </w:r>
            <w:r w:rsidRPr="003870AB">
              <w:t xml:space="preserve">alidación y </w:t>
            </w:r>
            <w:r w:rsidR="00622EA8" w:rsidRPr="003870AB">
              <w:t>a</w:t>
            </w:r>
            <w:r w:rsidRPr="003870AB">
              <w:t xml:space="preserve">dministración. Algunas pueden ser concurrentes y todas se adaptan a las necesidades del proyecto de </w:t>
            </w:r>
            <w:r w:rsidR="008A5597" w:rsidRPr="008A5597">
              <w:rPr>
                <w:i/>
                <w:iCs/>
              </w:rPr>
              <w:t>software</w:t>
            </w:r>
            <w:r w:rsidRPr="003870AB">
              <w:t>:</w:t>
            </w:r>
          </w:p>
          <w:p w14:paraId="0000007E" w14:textId="77777777" w:rsidR="00E2274D" w:rsidRPr="003870AB" w:rsidRDefault="00E2274D">
            <w:pPr>
              <w:pBdr>
                <w:top w:val="nil"/>
                <w:left w:val="nil"/>
                <w:bottom w:val="nil"/>
                <w:right w:val="nil"/>
                <w:between w:val="nil"/>
              </w:pBdr>
              <w:jc w:val="both"/>
            </w:pPr>
          </w:p>
          <w:p w14:paraId="0000007F" w14:textId="77777777" w:rsidR="00E2274D" w:rsidRPr="003870AB" w:rsidRDefault="004018CF">
            <w:pPr>
              <w:keepNext/>
              <w:pBdr>
                <w:top w:val="nil"/>
                <w:left w:val="nil"/>
                <w:bottom w:val="nil"/>
                <w:right w:val="nil"/>
                <w:between w:val="nil"/>
              </w:pBdr>
              <w:spacing w:after="200"/>
              <w:rPr>
                <w:i/>
                <w:color w:val="000000"/>
              </w:rPr>
            </w:pPr>
            <w:r w:rsidRPr="003870AB">
              <w:rPr>
                <w:b/>
                <w:color w:val="000000"/>
              </w:rPr>
              <w:t>Figura 2</w:t>
            </w:r>
            <w:r w:rsidRPr="003870AB">
              <w:rPr>
                <w:i/>
                <w:color w:val="000000"/>
              </w:rPr>
              <w:t xml:space="preserve"> </w:t>
            </w:r>
            <w:r w:rsidRPr="003870AB">
              <w:rPr>
                <w:i/>
                <w:color w:val="000000"/>
              </w:rPr>
              <w:br/>
              <w:t>Fases del estudio de viabilidad</w:t>
            </w:r>
          </w:p>
          <w:p w14:paraId="00000080" w14:textId="77777777" w:rsidR="00E2274D" w:rsidRPr="003870AB" w:rsidRDefault="00000000">
            <w:pPr>
              <w:pBdr>
                <w:top w:val="nil"/>
                <w:left w:val="nil"/>
                <w:bottom w:val="nil"/>
                <w:right w:val="nil"/>
                <w:between w:val="nil"/>
              </w:pBdr>
              <w:jc w:val="both"/>
            </w:pPr>
            <w:sdt>
              <w:sdtPr>
                <w:tag w:val="goog_rdk_7"/>
                <w:id w:val="1025523648"/>
              </w:sdtPr>
              <w:sdtContent>
                <w:commentRangeStart w:id="38"/>
              </w:sdtContent>
            </w:sdt>
            <w:r w:rsidR="004018CF" w:rsidRPr="003870AB">
              <w:rPr>
                <w:noProof/>
              </w:rPr>
              <w:drawing>
                <wp:inline distT="0" distB="0" distL="0" distR="0" wp14:anchorId="271F2097" wp14:editId="7032161F">
                  <wp:extent cx="7415530" cy="2773045"/>
                  <wp:effectExtent l="0" t="0" r="0" b="0"/>
                  <wp:docPr id="77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0"/>
                          <a:srcRect/>
                          <a:stretch>
                            <a:fillRect/>
                          </a:stretch>
                        </pic:blipFill>
                        <pic:spPr>
                          <a:xfrm>
                            <a:off x="0" y="0"/>
                            <a:ext cx="7415530" cy="2773045"/>
                          </a:xfrm>
                          <a:prstGeom prst="rect">
                            <a:avLst/>
                          </a:prstGeom>
                          <a:ln/>
                        </pic:spPr>
                      </pic:pic>
                    </a:graphicData>
                  </a:graphic>
                </wp:inline>
              </w:drawing>
            </w:r>
            <w:commentRangeEnd w:id="38"/>
            <w:r w:rsidR="004018CF" w:rsidRPr="003870AB">
              <w:commentReference w:id="38"/>
            </w:r>
          </w:p>
          <w:p w14:paraId="00000081" w14:textId="77777777" w:rsidR="00E2274D" w:rsidRPr="003870AB" w:rsidRDefault="004018CF">
            <w:pPr>
              <w:pBdr>
                <w:top w:val="nil"/>
                <w:left w:val="nil"/>
                <w:bottom w:val="nil"/>
                <w:right w:val="nil"/>
                <w:between w:val="nil"/>
              </w:pBdr>
              <w:jc w:val="both"/>
              <w:rPr>
                <w:color w:val="808080"/>
              </w:rPr>
            </w:pPr>
            <w:r w:rsidRPr="003870AB">
              <w:t>Imagen: 228131_i207</w:t>
            </w:r>
          </w:p>
        </w:tc>
      </w:tr>
      <w:tr w:rsidR="00E2274D" w:rsidRPr="003870AB" w14:paraId="4954C3A7" w14:textId="77777777">
        <w:trPr>
          <w:trHeight w:val="420"/>
        </w:trPr>
        <w:tc>
          <w:tcPr>
            <w:tcW w:w="1534" w:type="dxa"/>
            <w:shd w:val="clear" w:color="auto" w:fill="auto"/>
            <w:tcMar>
              <w:top w:w="100" w:type="dxa"/>
              <w:left w:w="100" w:type="dxa"/>
              <w:bottom w:w="100" w:type="dxa"/>
              <w:right w:w="100" w:type="dxa"/>
            </w:tcMar>
          </w:tcPr>
          <w:p w14:paraId="00000083" w14:textId="77777777" w:rsidR="00E2274D" w:rsidRPr="003870AB" w:rsidRDefault="004018CF">
            <w:pPr>
              <w:widowControl w:val="0"/>
              <w:rPr>
                <w:b/>
              </w:rPr>
            </w:pPr>
            <w:proofErr w:type="spellStart"/>
            <w:r w:rsidRPr="003870AB">
              <w:rPr>
                <w:b/>
              </w:rPr>
              <w:lastRenderedPageBreak/>
              <w:t>Slide</w:t>
            </w:r>
            <w:proofErr w:type="spellEnd"/>
            <w:r w:rsidRPr="003870AB">
              <w:rPr>
                <w:b/>
              </w:rPr>
              <w:t xml:space="preserve"> 1</w:t>
            </w:r>
          </w:p>
        </w:tc>
        <w:tc>
          <w:tcPr>
            <w:tcW w:w="8380" w:type="dxa"/>
            <w:shd w:val="clear" w:color="auto" w:fill="auto"/>
            <w:tcMar>
              <w:top w:w="100" w:type="dxa"/>
              <w:left w:w="100" w:type="dxa"/>
              <w:bottom w:w="100" w:type="dxa"/>
              <w:right w:w="100" w:type="dxa"/>
            </w:tcMar>
          </w:tcPr>
          <w:p w14:paraId="00000084" w14:textId="77777777" w:rsidR="00E2274D" w:rsidRPr="003870AB" w:rsidRDefault="004018CF">
            <w:pPr>
              <w:pBdr>
                <w:top w:val="nil"/>
                <w:left w:val="nil"/>
                <w:bottom w:val="nil"/>
                <w:right w:val="nil"/>
                <w:between w:val="nil"/>
              </w:pBdr>
              <w:jc w:val="both"/>
              <w:rPr>
                <w:b/>
                <w:iCs/>
                <w:color w:val="000000"/>
              </w:rPr>
            </w:pPr>
            <w:r w:rsidRPr="003870AB">
              <w:rPr>
                <w:b/>
                <w:iCs/>
                <w:color w:val="000000"/>
              </w:rPr>
              <w:t>Concepción:</w:t>
            </w:r>
          </w:p>
          <w:p w14:paraId="00000085" w14:textId="6E52D3E5" w:rsidR="00E2274D" w:rsidRPr="003870AB" w:rsidRDefault="004018CF">
            <w:pPr>
              <w:pBdr>
                <w:top w:val="nil"/>
                <w:left w:val="nil"/>
                <w:bottom w:val="nil"/>
                <w:right w:val="nil"/>
                <w:between w:val="nil"/>
              </w:pBdr>
              <w:jc w:val="both"/>
            </w:pPr>
            <w:r w:rsidRPr="003870AB">
              <w:rPr>
                <w:color w:val="000000"/>
              </w:rPr>
              <w:t xml:space="preserve">El proyecto comienza cuando se identifica una necesidad del negocio o se descubre un mercado o servicio potencial. En </w:t>
            </w:r>
            <w:r w:rsidR="001550DF" w:rsidRPr="003870AB">
              <w:rPr>
                <w:color w:val="000000"/>
              </w:rPr>
              <w:t xml:space="preserve">esta </w:t>
            </w:r>
            <w:r w:rsidRPr="003870AB">
              <w:rPr>
                <w:color w:val="000000"/>
              </w:rPr>
              <w:t xml:space="preserve">fase se hace el entendimiento básico del problema, se identifican los usuarios finales y lo que quieren o necesitan, </w:t>
            </w:r>
            <w:r w:rsidR="001550DF" w:rsidRPr="003870AB">
              <w:rPr>
                <w:color w:val="000000"/>
              </w:rPr>
              <w:t xml:space="preserve">es decir, </w:t>
            </w:r>
            <w:r w:rsidRPr="003870AB">
              <w:rPr>
                <w:color w:val="000000"/>
              </w:rPr>
              <w:t>la naturaleza de la solución.</w:t>
            </w:r>
          </w:p>
        </w:tc>
        <w:tc>
          <w:tcPr>
            <w:tcW w:w="3498" w:type="dxa"/>
            <w:shd w:val="clear" w:color="auto" w:fill="auto"/>
            <w:tcMar>
              <w:top w:w="100" w:type="dxa"/>
              <w:left w:w="100" w:type="dxa"/>
              <w:bottom w:w="100" w:type="dxa"/>
              <w:right w:w="100" w:type="dxa"/>
            </w:tcMar>
          </w:tcPr>
          <w:p w14:paraId="00000086" w14:textId="77777777" w:rsidR="00E2274D" w:rsidRPr="003870AB" w:rsidRDefault="00000000">
            <w:pPr>
              <w:pBdr>
                <w:top w:val="nil"/>
                <w:left w:val="nil"/>
                <w:bottom w:val="nil"/>
                <w:right w:val="nil"/>
                <w:between w:val="nil"/>
              </w:pBdr>
              <w:jc w:val="both"/>
            </w:pPr>
            <w:sdt>
              <w:sdtPr>
                <w:tag w:val="goog_rdk_8"/>
                <w:id w:val="-231933710"/>
              </w:sdtPr>
              <w:sdtContent>
                <w:commentRangeStart w:id="39"/>
              </w:sdtContent>
            </w:sdt>
            <w:r w:rsidR="004018CF" w:rsidRPr="003870AB">
              <w:rPr>
                <w:noProof/>
              </w:rPr>
              <w:drawing>
                <wp:inline distT="0" distB="0" distL="0" distR="0" wp14:anchorId="4C879839" wp14:editId="08E7B161">
                  <wp:extent cx="1559648" cy="1144235"/>
                  <wp:effectExtent l="0" t="0" r="0" b="0"/>
                  <wp:docPr id="77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1559648" cy="1144235"/>
                          </a:xfrm>
                          <a:prstGeom prst="rect">
                            <a:avLst/>
                          </a:prstGeom>
                          <a:ln/>
                        </pic:spPr>
                      </pic:pic>
                    </a:graphicData>
                  </a:graphic>
                </wp:inline>
              </w:drawing>
            </w:r>
            <w:commentRangeEnd w:id="39"/>
            <w:r w:rsidR="004018CF" w:rsidRPr="003870AB">
              <w:commentReference w:id="39"/>
            </w:r>
          </w:p>
          <w:p w14:paraId="00000087" w14:textId="77777777" w:rsidR="00E2274D" w:rsidRPr="003870AB" w:rsidRDefault="004018CF">
            <w:pPr>
              <w:pBdr>
                <w:top w:val="nil"/>
                <w:left w:val="nil"/>
                <w:bottom w:val="nil"/>
                <w:right w:val="nil"/>
                <w:between w:val="nil"/>
              </w:pBdr>
              <w:jc w:val="both"/>
            </w:pPr>
            <w:r w:rsidRPr="003870AB">
              <w:t>Imagen: 228131_i208</w:t>
            </w:r>
          </w:p>
          <w:p w14:paraId="00000088" w14:textId="77777777" w:rsidR="00E2274D" w:rsidRPr="003870AB" w:rsidRDefault="00E2274D">
            <w:pPr>
              <w:pBdr>
                <w:top w:val="nil"/>
                <w:left w:val="nil"/>
                <w:bottom w:val="nil"/>
                <w:right w:val="nil"/>
                <w:between w:val="nil"/>
              </w:pBdr>
              <w:jc w:val="both"/>
            </w:pPr>
          </w:p>
        </w:tc>
      </w:tr>
      <w:tr w:rsidR="00E2274D" w:rsidRPr="003870AB" w14:paraId="350FE97D" w14:textId="77777777">
        <w:trPr>
          <w:trHeight w:val="420"/>
        </w:trPr>
        <w:tc>
          <w:tcPr>
            <w:tcW w:w="1534" w:type="dxa"/>
            <w:shd w:val="clear" w:color="auto" w:fill="auto"/>
            <w:tcMar>
              <w:top w:w="100" w:type="dxa"/>
              <w:left w:w="100" w:type="dxa"/>
              <w:bottom w:w="100" w:type="dxa"/>
              <w:right w:w="100" w:type="dxa"/>
            </w:tcMar>
          </w:tcPr>
          <w:p w14:paraId="00000089" w14:textId="77777777" w:rsidR="00E2274D" w:rsidRPr="003870AB" w:rsidRDefault="004018CF">
            <w:pPr>
              <w:widowControl w:val="0"/>
              <w:rPr>
                <w:b/>
              </w:rPr>
            </w:pPr>
            <w:proofErr w:type="spellStart"/>
            <w:r w:rsidRPr="003870AB">
              <w:rPr>
                <w:b/>
              </w:rPr>
              <w:t>Slide</w:t>
            </w:r>
            <w:proofErr w:type="spellEnd"/>
            <w:r w:rsidRPr="003870AB">
              <w:rPr>
                <w:b/>
              </w:rPr>
              <w:t xml:space="preserve"> 2</w:t>
            </w:r>
          </w:p>
        </w:tc>
        <w:tc>
          <w:tcPr>
            <w:tcW w:w="8380" w:type="dxa"/>
            <w:shd w:val="clear" w:color="auto" w:fill="auto"/>
            <w:tcMar>
              <w:top w:w="100" w:type="dxa"/>
              <w:left w:w="100" w:type="dxa"/>
              <w:bottom w:w="100" w:type="dxa"/>
              <w:right w:w="100" w:type="dxa"/>
            </w:tcMar>
          </w:tcPr>
          <w:p w14:paraId="0000008A" w14:textId="25602775" w:rsidR="00E2274D" w:rsidRPr="003870AB" w:rsidRDefault="004018CF">
            <w:pPr>
              <w:widowControl w:val="0"/>
              <w:rPr>
                <w:b/>
                <w:iCs/>
                <w:color w:val="000000"/>
              </w:rPr>
            </w:pPr>
            <w:r w:rsidRPr="003870AB">
              <w:rPr>
                <w:b/>
                <w:iCs/>
                <w:color w:val="000000"/>
              </w:rPr>
              <w:t xml:space="preserve">Indagación u </w:t>
            </w:r>
            <w:r w:rsidR="002970D7" w:rsidRPr="003870AB">
              <w:rPr>
                <w:b/>
                <w:iCs/>
                <w:color w:val="000000"/>
              </w:rPr>
              <w:t>o</w:t>
            </w:r>
            <w:r w:rsidRPr="003870AB">
              <w:rPr>
                <w:b/>
                <w:iCs/>
                <w:color w:val="000000"/>
              </w:rPr>
              <w:t>btención:</w:t>
            </w:r>
          </w:p>
          <w:p w14:paraId="0000008B" w14:textId="77777777" w:rsidR="00E2274D" w:rsidRPr="003870AB" w:rsidRDefault="004018CF">
            <w:pPr>
              <w:widowControl w:val="0"/>
              <w:jc w:val="both"/>
              <w:rPr>
                <w:color w:val="000000"/>
              </w:rPr>
            </w:pPr>
            <w:r w:rsidRPr="003870AB">
              <w:rPr>
                <w:color w:val="000000"/>
              </w:rPr>
              <w:t>Consiste en preguntarle al cliente, a los usuarios y a los demás interesados cuáles son los objetivos para el sistema, qué se va a lograr, cómo se ajusta a las necesidades del negocio y, finalmente, cómo va a usarse en la operación diaria. La parte más importante de la indagación es entender los objetivos del negocio, estos pueden ser funcionales o no-funcionales.</w:t>
            </w:r>
          </w:p>
          <w:p w14:paraId="0000008C" w14:textId="77777777" w:rsidR="00E2274D" w:rsidRPr="003870AB" w:rsidRDefault="00E2274D">
            <w:pPr>
              <w:widowControl w:val="0"/>
            </w:pPr>
          </w:p>
          <w:p w14:paraId="0000008E" w14:textId="77777777" w:rsidR="00E2274D" w:rsidRPr="003870AB" w:rsidRDefault="00E2274D">
            <w:pPr>
              <w:widowControl w:val="0"/>
            </w:pPr>
          </w:p>
          <w:p w14:paraId="0000008F" w14:textId="77777777" w:rsidR="00E2274D" w:rsidRPr="003870AB" w:rsidRDefault="004018CF">
            <w:pPr>
              <w:widowControl w:val="0"/>
            </w:pPr>
            <w:r w:rsidRPr="003870AB">
              <w:t xml:space="preserve">Problemas que pueden surgir en esta etapa: </w:t>
            </w:r>
          </w:p>
          <w:p w14:paraId="00000090" w14:textId="349E21E5" w:rsidR="00E2274D" w:rsidRPr="003870AB" w:rsidRDefault="00000000">
            <w:pPr>
              <w:widowControl w:val="0"/>
            </w:pPr>
            <w:hyperlink w:anchor="TASLIDE2" w:history="1">
              <w:r w:rsidR="00943028" w:rsidRPr="008838C7">
                <w:rPr>
                  <w:rStyle w:val="Hipervnculo"/>
                  <w:highlight w:val="yellow"/>
                </w:rPr>
                <w:t xml:space="preserve">OJO INSERTAR TARJETAS ANIMADAS. EL RECURSO SE </w:t>
              </w:r>
              <w:proofErr w:type="gramStart"/>
              <w:r w:rsidR="00943028" w:rsidRPr="008838C7">
                <w:rPr>
                  <w:rStyle w:val="Hipervnculo"/>
                  <w:highlight w:val="yellow"/>
                </w:rPr>
                <w:t>ENCUENTR</w:t>
              </w:r>
              <w:r w:rsidR="001D0AA8">
                <w:rPr>
                  <w:rStyle w:val="Hipervnculo"/>
                  <w:highlight w:val="yellow"/>
                </w:rPr>
                <w:t>A  DEBAJO</w:t>
              </w:r>
              <w:proofErr w:type="gramEnd"/>
              <w:r w:rsidR="001D0AA8">
                <w:rPr>
                  <w:rStyle w:val="Hipervnculo"/>
                  <w:highlight w:val="yellow"/>
                </w:rPr>
                <w:t xml:space="preserve"> DE LA TABLA 1</w:t>
              </w:r>
            </w:hyperlink>
            <w:r w:rsidR="00943028">
              <w:t xml:space="preserve"> </w:t>
            </w:r>
          </w:p>
          <w:p w14:paraId="000000A0" w14:textId="77777777" w:rsidR="00E2274D" w:rsidRPr="003870AB" w:rsidRDefault="00E2274D">
            <w:pPr>
              <w:widowControl w:val="0"/>
              <w:jc w:val="both"/>
            </w:pPr>
          </w:p>
        </w:tc>
        <w:tc>
          <w:tcPr>
            <w:tcW w:w="3498" w:type="dxa"/>
            <w:shd w:val="clear" w:color="auto" w:fill="auto"/>
            <w:tcMar>
              <w:top w:w="100" w:type="dxa"/>
              <w:left w:w="100" w:type="dxa"/>
              <w:bottom w:w="100" w:type="dxa"/>
              <w:right w:w="100" w:type="dxa"/>
            </w:tcMar>
          </w:tcPr>
          <w:p w14:paraId="000000A1" w14:textId="77777777" w:rsidR="00E2274D" w:rsidRPr="003870AB" w:rsidRDefault="00000000">
            <w:pPr>
              <w:widowControl w:val="0"/>
            </w:pPr>
            <w:sdt>
              <w:sdtPr>
                <w:tag w:val="goog_rdk_12"/>
                <w:id w:val="-216284167"/>
              </w:sdtPr>
              <w:sdtContent>
                <w:commentRangeStart w:id="40"/>
              </w:sdtContent>
            </w:sdt>
            <w:r w:rsidR="004018CF" w:rsidRPr="003870AB">
              <w:rPr>
                <w:noProof/>
              </w:rPr>
              <w:drawing>
                <wp:inline distT="0" distB="0" distL="0" distR="0" wp14:anchorId="43450183" wp14:editId="4957E444">
                  <wp:extent cx="2052158" cy="1201788"/>
                  <wp:effectExtent l="0" t="0" r="0" b="0"/>
                  <wp:docPr id="78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
                          <a:srcRect/>
                          <a:stretch>
                            <a:fillRect/>
                          </a:stretch>
                        </pic:blipFill>
                        <pic:spPr>
                          <a:xfrm>
                            <a:off x="0" y="0"/>
                            <a:ext cx="2052158" cy="1201788"/>
                          </a:xfrm>
                          <a:prstGeom prst="rect">
                            <a:avLst/>
                          </a:prstGeom>
                          <a:ln/>
                        </pic:spPr>
                      </pic:pic>
                    </a:graphicData>
                  </a:graphic>
                </wp:inline>
              </w:drawing>
            </w:r>
            <w:commentRangeEnd w:id="40"/>
            <w:r w:rsidR="004018CF" w:rsidRPr="003870AB">
              <w:commentReference w:id="40"/>
            </w:r>
          </w:p>
          <w:p w14:paraId="000000A2" w14:textId="77777777" w:rsidR="00E2274D" w:rsidRPr="003870AB" w:rsidRDefault="004018CF">
            <w:pPr>
              <w:widowControl w:val="0"/>
            </w:pPr>
            <w:r w:rsidRPr="003870AB">
              <w:t>Imagen: 228131_i209</w:t>
            </w:r>
          </w:p>
          <w:p w14:paraId="000000A3" w14:textId="77777777" w:rsidR="00E2274D" w:rsidRPr="003870AB" w:rsidRDefault="00E2274D">
            <w:pPr>
              <w:widowControl w:val="0"/>
            </w:pPr>
          </w:p>
        </w:tc>
      </w:tr>
      <w:tr w:rsidR="00E2274D" w:rsidRPr="003870AB" w14:paraId="6821CEAA" w14:textId="77777777">
        <w:trPr>
          <w:trHeight w:val="420"/>
        </w:trPr>
        <w:tc>
          <w:tcPr>
            <w:tcW w:w="1534" w:type="dxa"/>
            <w:shd w:val="clear" w:color="auto" w:fill="auto"/>
            <w:tcMar>
              <w:top w:w="100" w:type="dxa"/>
              <w:left w:w="100" w:type="dxa"/>
              <w:bottom w:w="100" w:type="dxa"/>
              <w:right w:w="100" w:type="dxa"/>
            </w:tcMar>
          </w:tcPr>
          <w:p w14:paraId="000000A4" w14:textId="77777777" w:rsidR="00E2274D" w:rsidRPr="003870AB" w:rsidRDefault="004018CF">
            <w:pPr>
              <w:widowControl w:val="0"/>
              <w:rPr>
                <w:b/>
              </w:rPr>
            </w:pPr>
            <w:proofErr w:type="spellStart"/>
            <w:r w:rsidRPr="003870AB">
              <w:rPr>
                <w:b/>
              </w:rPr>
              <w:lastRenderedPageBreak/>
              <w:t>Slide</w:t>
            </w:r>
            <w:proofErr w:type="spellEnd"/>
            <w:r w:rsidRPr="003870AB">
              <w:rPr>
                <w:b/>
              </w:rPr>
              <w:t xml:space="preserve"> 3</w:t>
            </w:r>
          </w:p>
        </w:tc>
        <w:tc>
          <w:tcPr>
            <w:tcW w:w="8380" w:type="dxa"/>
            <w:shd w:val="clear" w:color="auto" w:fill="auto"/>
            <w:tcMar>
              <w:top w:w="100" w:type="dxa"/>
              <w:left w:w="100" w:type="dxa"/>
              <w:bottom w:w="100" w:type="dxa"/>
              <w:right w:w="100" w:type="dxa"/>
            </w:tcMar>
          </w:tcPr>
          <w:p w14:paraId="000000A5" w14:textId="77777777" w:rsidR="00E2274D" w:rsidRPr="003870AB" w:rsidRDefault="004018CF">
            <w:pPr>
              <w:pBdr>
                <w:top w:val="nil"/>
                <w:left w:val="nil"/>
                <w:bottom w:val="nil"/>
                <w:right w:val="nil"/>
                <w:between w:val="nil"/>
              </w:pBdr>
              <w:jc w:val="both"/>
              <w:rPr>
                <w:iCs/>
                <w:color w:val="000000"/>
              </w:rPr>
            </w:pPr>
            <w:r w:rsidRPr="003870AB">
              <w:rPr>
                <w:b/>
                <w:iCs/>
                <w:color w:val="000000"/>
              </w:rPr>
              <w:t>Elaboración</w:t>
            </w:r>
            <w:r w:rsidRPr="003870AB">
              <w:rPr>
                <w:iCs/>
                <w:color w:val="000000"/>
              </w:rPr>
              <w:t>:</w:t>
            </w:r>
          </w:p>
          <w:p w14:paraId="000000A6" w14:textId="1B667FD4" w:rsidR="00E2274D" w:rsidRPr="003870AB" w:rsidRDefault="004018CF">
            <w:pPr>
              <w:pBdr>
                <w:top w:val="nil"/>
                <w:left w:val="nil"/>
                <w:bottom w:val="nil"/>
                <w:right w:val="nil"/>
                <w:between w:val="nil"/>
              </w:pBdr>
              <w:jc w:val="both"/>
            </w:pPr>
            <w:r w:rsidRPr="003870AB">
              <w:rPr>
                <w:color w:val="000000"/>
              </w:rPr>
              <w:t xml:space="preserve">Consiste en desarrollar, expandir y refinar la información obtenida del cliente durante la concepción e indagación. Debe identificar aspectos funcionales, del comportamiento e información del </w:t>
            </w:r>
            <w:r w:rsidR="008A5597" w:rsidRPr="008A5597">
              <w:rPr>
                <w:i/>
                <w:iCs/>
                <w:color w:val="000000"/>
              </w:rPr>
              <w:t>software</w:t>
            </w:r>
            <w:r w:rsidRPr="003870AB">
              <w:rPr>
                <w:color w:val="000000"/>
              </w:rPr>
              <w:t>. La elaboración toma los escenarios de usuario y los refina</w:t>
            </w:r>
            <w:r w:rsidR="00E0517F" w:rsidRPr="003870AB">
              <w:rPr>
                <w:color w:val="000000"/>
              </w:rPr>
              <w:t>. C</w:t>
            </w:r>
            <w:r w:rsidRPr="003870AB">
              <w:rPr>
                <w:color w:val="000000"/>
              </w:rPr>
              <w:t>ada escenario o caso describe cómo el usuario va a interactuar con el sistema</w:t>
            </w:r>
            <w:r w:rsidR="00E0517F" w:rsidRPr="003870AB">
              <w:rPr>
                <w:color w:val="000000"/>
              </w:rPr>
              <w:t xml:space="preserve"> y</w:t>
            </w:r>
            <w:r w:rsidRPr="003870AB">
              <w:rPr>
                <w:color w:val="000000"/>
              </w:rPr>
              <w:t xml:space="preserve"> se analiza para extraer las </w:t>
            </w:r>
            <w:r w:rsidRPr="003870AB">
              <w:rPr>
                <w:i/>
                <w:color w:val="000000"/>
              </w:rPr>
              <w:t>clases</w:t>
            </w:r>
            <w:r w:rsidRPr="003870AB">
              <w:rPr>
                <w:color w:val="000000"/>
              </w:rPr>
              <w:t xml:space="preserve"> o entidades de negocio visibles al usuario. Se definen los atributos de cada clase analizada y los servicios que requiere cada una.</w:t>
            </w:r>
          </w:p>
        </w:tc>
        <w:tc>
          <w:tcPr>
            <w:tcW w:w="3498" w:type="dxa"/>
            <w:shd w:val="clear" w:color="auto" w:fill="auto"/>
            <w:tcMar>
              <w:top w:w="100" w:type="dxa"/>
              <w:left w:w="100" w:type="dxa"/>
              <w:bottom w:w="100" w:type="dxa"/>
              <w:right w:w="100" w:type="dxa"/>
            </w:tcMar>
          </w:tcPr>
          <w:p w14:paraId="000000A7" w14:textId="77777777" w:rsidR="00E2274D" w:rsidRPr="003870AB" w:rsidRDefault="00000000">
            <w:pPr>
              <w:widowControl w:val="0"/>
            </w:pPr>
            <w:sdt>
              <w:sdtPr>
                <w:tag w:val="goog_rdk_13"/>
                <w:id w:val="2096811040"/>
              </w:sdtPr>
              <w:sdtContent>
                <w:commentRangeStart w:id="41"/>
              </w:sdtContent>
            </w:sdt>
            <w:r w:rsidR="004018CF" w:rsidRPr="003870AB">
              <w:rPr>
                <w:noProof/>
              </w:rPr>
              <w:drawing>
                <wp:inline distT="0" distB="0" distL="0" distR="0" wp14:anchorId="4BDCF133" wp14:editId="761E0BF6">
                  <wp:extent cx="2094230" cy="2094230"/>
                  <wp:effectExtent l="0" t="0" r="0" b="0"/>
                  <wp:docPr id="784" name="image101.jpg" descr="Grupo de personas que inician un proyecto empresarial."/>
                  <wp:cNvGraphicFramePr/>
                  <a:graphic xmlns:a="http://schemas.openxmlformats.org/drawingml/2006/main">
                    <a:graphicData uri="http://schemas.openxmlformats.org/drawingml/2006/picture">
                      <pic:pic xmlns:pic="http://schemas.openxmlformats.org/drawingml/2006/picture">
                        <pic:nvPicPr>
                          <pic:cNvPr id="0" name="image101.jpg" descr="Grupo de personas que inician un proyecto empresarial."/>
                          <pic:cNvPicPr preferRelativeResize="0"/>
                        </pic:nvPicPr>
                        <pic:blipFill>
                          <a:blip r:embed="rId23"/>
                          <a:srcRect/>
                          <a:stretch>
                            <a:fillRect/>
                          </a:stretch>
                        </pic:blipFill>
                        <pic:spPr>
                          <a:xfrm>
                            <a:off x="0" y="0"/>
                            <a:ext cx="2094230" cy="2094230"/>
                          </a:xfrm>
                          <a:prstGeom prst="rect">
                            <a:avLst/>
                          </a:prstGeom>
                          <a:ln/>
                        </pic:spPr>
                      </pic:pic>
                    </a:graphicData>
                  </a:graphic>
                </wp:inline>
              </w:drawing>
            </w:r>
            <w:commentRangeEnd w:id="41"/>
            <w:r w:rsidR="004018CF" w:rsidRPr="003870AB">
              <w:commentReference w:id="41"/>
            </w:r>
          </w:p>
          <w:p w14:paraId="000000A8" w14:textId="77777777" w:rsidR="00E2274D" w:rsidRPr="003870AB" w:rsidRDefault="004018CF">
            <w:pPr>
              <w:widowControl w:val="0"/>
              <w:rPr>
                <w:color w:val="808080"/>
              </w:rPr>
            </w:pPr>
            <w:r w:rsidRPr="003870AB">
              <w:t>Imagen: 228131_i213</w:t>
            </w:r>
          </w:p>
        </w:tc>
      </w:tr>
      <w:tr w:rsidR="00E2274D" w:rsidRPr="003870AB" w14:paraId="5DF664A8" w14:textId="77777777">
        <w:trPr>
          <w:trHeight w:val="420"/>
        </w:trPr>
        <w:tc>
          <w:tcPr>
            <w:tcW w:w="1534" w:type="dxa"/>
            <w:shd w:val="clear" w:color="auto" w:fill="auto"/>
            <w:tcMar>
              <w:top w:w="100" w:type="dxa"/>
              <w:left w:w="100" w:type="dxa"/>
              <w:bottom w:w="100" w:type="dxa"/>
              <w:right w:w="100" w:type="dxa"/>
            </w:tcMar>
          </w:tcPr>
          <w:p w14:paraId="000000A9" w14:textId="77777777" w:rsidR="00E2274D" w:rsidRPr="003870AB" w:rsidRDefault="004018CF">
            <w:pPr>
              <w:widowControl w:val="0"/>
              <w:rPr>
                <w:b/>
              </w:rPr>
            </w:pPr>
            <w:proofErr w:type="spellStart"/>
            <w:r w:rsidRPr="003870AB">
              <w:rPr>
                <w:b/>
              </w:rPr>
              <w:t>Slide</w:t>
            </w:r>
            <w:proofErr w:type="spellEnd"/>
            <w:r w:rsidRPr="003870AB">
              <w:rPr>
                <w:b/>
              </w:rPr>
              <w:t xml:space="preserve"> 4</w:t>
            </w:r>
          </w:p>
        </w:tc>
        <w:tc>
          <w:tcPr>
            <w:tcW w:w="8380" w:type="dxa"/>
            <w:shd w:val="clear" w:color="auto" w:fill="auto"/>
            <w:tcMar>
              <w:top w:w="100" w:type="dxa"/>
              <w:left w:w="100" w:type="dxa"/>
              <w:bottom w:w="100" w:type="dxa"/>
              <w:right w:w="100" w:type="dxa"/>
            </w:tcMar>
          </w:tcPr>
          <w:p w14:paraId="000000AA" w14:textId="77777777" w:rsidR="00E2274D" w:rsidRPr="003870AB" w:rsidRDefault="004018CF">
            <w:pPr>
              <w:pBdr>
                <w:top w:val="nil"/>
                <w:left w:val="nil"/>
                <w:bottom w:val="nil"/>
                <w:right w:val="nil"/>
                <w:between w:val="nil"/>
              </w:pBdr>
              <w:jc w:val="both"/>
              <w:rPr>
                <w:iCs/>
                <w:color w:val="000000"/>
              </w:rPr>
            </w:pPr>
            <w:r w:rsidRPr="003870AB">
              <w:rPr>
                <w:b/>
                <w:iCs/>
                <w:color w:val="000000"/>
              </w:rPr>
              <w:t>Negociación</w:t>
            </w:r>
            <w:r w:rsidRPr="003870AB">
              <w:rPr>
                <w:iCs/>
                <w:color w:val="000000"/>
              </w:rPr>
              <w:t xml:space="preserve">: </w:t>
            </w:r>
          </w:p>
          <w:p w14:paraId="000000AB" w14:textId="77777777" w:rsidR="00E2274D" w:rsidRPr="003870AB" w:rsidRDefault="004018CF">
            <w:pPr>
              <w:pBdr>
                <w:top w:val="nil"/>
                <w:left w:val="nil"/>
                <w:bottom w:val="nil"/>
                <w:right w:val="nil"/>
                <w:between w:val="nil"/>
              </w:pBdr>
              <w:jc w:val="both"/>
            </w:pPr>
            <w:r w:rsidRPr="003870AB">
              <w:rPr>
                <w:color w:val="000000"/>
              </w:rPr>
              <w:t>Es usual que clientes y usuarios pidan más de lo que puede lograrse con la limitación de recursos del negocio. También es común que distintos clientes o usuarios propongan requerimientos conflictivos con el argumento de que su versión es “esencial para nuestras necesidades”.</w:t>
            </w:r>
          </w:p>
          <w:p w14:paraId="000000AC" w14:textId="77777777" w:rsidR="00E2274D" w:rsidRPr="003870AB" w:rsidRDefault="004018CF">
            <w:pPr>
              <w:pBdr>
                <w:top w:val="nil"/>
                <w:left w:val="nil"/>
                <w:bottom w:val="nil"/>
                <w:right w:val="nil"/>
                <w:between w:val="nil"/>
              </w:pBdr>
              <w:jc w:val="both"/>
            </w:pPr>
            <w:r w:rsidRPr="003870AB">
              <w:t>Para conciliar durante la fase de negociación, se pide a clientes, usuarios y otros interesados que prioricen sus requerimientos y que analicen los conflictos. Mediante un enfoque iterativo se da prioridad a los requerimientos, evaluando su costo y riesgo, y se enfrentan los conflictos internos; algunos se eliminan, se combinan o se modifican de modo que ambas partes ganan pues se logra un acuerdo satisfactorio.</w:t>
            </w:r>
          </w:p>
        </w:tc>
        <w:tc>
          <w:tcPr>
            <w:tcW w:w="3498" w:type="dxa"/>
            <w:shd w:val="clear" w:color="auto" w:fill="auto"/>
            <w:tcMar>
              <w:top w:w="100" w:type="dxa"/>
              <w:left w:w="100" w:type="dxa"/>
              <w:bottom w:w="100" w:type="dxa"/>
              <w:right w:w="100" w:type="dxa"/>
            </w:tcMar>
          </w:tcPr>
          <w:p w14:paraId="000000AD" w14:textId="77777777" w:rsidR="00E2274D" w:rsidRPr="003870AB" w:rsidRDefault="00000000">
            <w:pPr>
              <w:widowControl w:val="0"/>
            </w:pPr>
            <w:sdt>
              <w:sdtPr>
                <w:tag w:val="goog_rdk_14"/>
                <w:id w:val="-402445964"/>
              </w:sdtPr>
              <w:sdtContent>
                <w:commentRangeStart w:id="42"/>
              </w:sdtContent>
            </w:sdt>
            <w:r w:rsidR="004018CF" w:rsidRPr="003870AB">
              <w:rPr>
                <w:noProof/>
              </w:rPr>
              <w:drawing>
                <wp:inline distT="0" distB="0" distL="0" distR="0" wp14:anchorId="79BDE5C8" wp14:editId="05252EF5">
                  <wp:extent cx="2094230" cy="2094230"/>
                  <wp:effectExtent l="0" t="0" r="0" b="0"/>
                  <wp:docPr id="785" name="image99.jpg" descr="Tratos de negocios"/>
                  <wp:cNvGraphicFramePr/>
                  <a:graphic xmlns:a="http://schemas.openxmlformats.org/drawingml/2006/main">
                    <a:graphicData uri="http://schemas.openxmlformats.org/drawingml/2006/picture">
                      <pic:pic xmlns:pic="http://schemas.openxmlformats.org/drawingml/2006/picture">
                        <pic:nvPicPr>
                          <pic:cNvPr id="0" name="image99.jpg" descr="Tratos de negocios"/>
                          <pic:cNvPicPr preferRelativeResize="0"/>
                        </pic:nvPicPr>
                        <pic:blipFill>
                          <a:blip r:embed="rId24"/>
                          <a:srcRect/>
                          <a:stretch>
                            <a:fillRect/>
                          </a:stretch>
                        </pic:blipFill>
                        <pic:spPr>
                          <a:xfrm>
                            <a:off x="0" y="0"/>
                            <a:ext cx="2094230" cy="2094230"/>
                          </a:xfrm>
                          <a:prstGeom prst="rect">
                            <a:avLst/>
                          </a:prstGeom>
                          <a:ln/>
                        </pic:spPr>
                      </pic:pic>
                    </a:graphicData>
                  </a:graphic>
                </wp:inline>
              </w:drawing>
            </w:r>
            <w:commentRangeEnd w:id="42"/>
            <w:r w:rsidR="004018CF" w:rsidRPr="003870AB">
              <w:commentReference w:id="42"/>
            </w:r>
          </w:p>
          <w:p w14:paraId="000000AE" w14:textId="77777777" w:rsidR="00E2274D" w:rsidRPr="003870AB" w:rsidRDefault="004018CF">
            <w:pPr>
              <w:widowControl w:val="0"/>
              <w:rPr>
                <w:color w:val="808080"/>
              </w:rPr>
            </w:pPr>
            <w:r w:rsidRPr="003870AB">
              <w:t>Imagen: 228131_i214</w:t>
            </w:r>
          </w:p>
        </w:tc>
      </w:tr>
      <w:tr w:rsidR="00E2274D" w:rsidRPr="003870AB" w14:paraId="4B454559" w14:textId="77777777">
        <w:trPr>
          <w:trHeight w:val="420"/>
        </w:trPr>
        <w:tc>
          <w:tcPr>
            <w:tcW w:w="1534" w:type="dxa"/>
            <w:shd w:val="clear" w:color="auto" w:fill="auto"/>
            <w:tcMar>
              <w:top w:w="100" w:type="dxa"/>
              <w:left w:w="100" w:type="dxa"/>
              <w:bottom w:w="100" w:type="dxa"/>
              <w:right w:w="100" w:type="dxa"/>
            </w:tcMar>
          </w:tcPr>
          <w:p w14:paraId="000000AF" w14:textId="77777777" w:rsidR="00E2274D" w:rsidRPr="003870AB" w:rsidRDefault="004018CF">
            <w:pPr>
              <w:widowControl w:val="0"/>
              <w:rPr>
                <w:b/>
              </w:rPr>
            </w:pPr>
            <w:proofErr w:type="spellStart"/>
            <w:r w:rsidRPr="003870AB">
              <w:rPr>
                <w:b/>
              </w:rPr>
              <w:lastRenderedPageBreak/>
              <w:t>Slide</w:t>
            </w:r>
            <w:proofErr w:type="spellEnd"/>
            <w:r w:rsidRPr="003870AB">
              <w:rPr>
                <w:b/>
              </w:rPr>
              <w:t xml:space="preserve"> 5</w:t>
            </w:r>
          </w:p>
        </w:tc>
        <w:tc>
          <w:tcPr>
            <w:tcW w:w="8380" w:type="dxa"/>
            <w:shd w:val="clear" w:color="auto" w:fill="auto"/>
            <w:tcMar>
              <w:top w:w="100" w:type="dxa"/>
              <w:left w:w="100" w:type="dxa"/>
              <w:bottom w:w="100" w:type="dxa"/>
              <w:right w:w="100" w:type="dxa"/>
            </w:tcMar>
          </w:tcPr>
          <w:p w14:paraId="000000B0" w14:textId="77777777" w:rsidR="00E2274D" w:rsidRPr="003870AB" w:rsidRDefault="004018CF">
            <w:pPr>
              <w:widowControl w:val="0"/>
              <w:rPr>
                <w:iCs/>
                <w:color w:val="000000"/>
              </w:rPr>
            </w:pPr>
            <w:r w:rsidRPr="003870AB">
              <w:rPr>
                <w:b/>
                <w:iCs/>
                <w:color w:val="000000"/>
              </w:rPr>
              <w:t>Especificación</w:t>
            </w:r>
            <w:r w:rsidRPr="003870AB">
              <w:rPr>
                <w:iCs/>
                <w:color w:val="000000"/>
              </w:rPr>
              <w:t>:</w:t>
            </w:r>
          </w:p>
          <w:p w14:paraId="000000B1" w14:textId="5964824F" w:rsidR="00E2274D" w:rsidRPr="003870AB" w:rsidRDefault="004018CF">
            <w:pPr>
              <w:widowControl w:val="0"/>
              <w:jc w:val="both"/>
            </w:pPr>
            <w:r w:rsidRPr="003870AB">
              <w:rPr>
                <w:color w:val="000000"/>
              </w:rPr>
              <w:t>Puede ser un documento, varios modelos gráficos, un modelo matemático, un conjunto de casos de uso, un prototipo o cualquier combinación de éstos. Puede usarse una plantilla estándar, lo que lleva a presentar los requerimientos en forma consistente y comprensible. Pero en ocasiones es necesario ser flexible cuando se desarrolla una especificación. Para sistemas grandes conviene realizar un documento escrito que combine descripciones en un lenguaje natural con modelos gráficos, pero para sistemas pequeños quizá todo lo que se requiera sean casos de uso</w:t>
            </w:r>
            <w:r w:rsidR="00335FE8" w:rsidRPr="003870AB">
              <w:rPr>
                <w:color w:val="000000"/>
              </w:rPr>
              <w:t>.</w:t>
            </w:r>
          </w:p>
        </w:tc>
        <w:tc>
          <w:tcPr>
            <w:tcW w:w="3498" w:type="dxa"/>
            <w:shd w:val="clear" w:color="auto" w:fill="auto"/>
            <w:tcMar>
              <w:top w:w="100" w:type="dxa"/>
              <w:left w:w="100" w:type="dxa"/>
              <w:bottom w:w="100" w:type="dxa"/>
              <w:right w:w="100" w:type="dxa"/>
            </w:tcMar>
          </w:tcPr>
          <w:p w14:paraId="000000B2" w14:textId="77777777" w:rsidR="00E2274D" w:rsidRPr="003870AB" w:rsidRDefault="00000000">
            <w:pPr>
              <w:widowControl w:val="0"/>
            </w:pPr>
            <w:sdt>
              <w:sdtPr>
                <w:tag w:val="goog_rdk_15"/>
                <w:id w:val="-1593781469"/>
              </w:sdtPr>
              <w:sdtContent>
                <w:commentRangeStart w:id="43"/>
              </w:sdtContent>
            </w:sdt>
            <w:r w:rsidR="004018CF" w:rsidRPr="003870AB">
              <w:rPr>
                <w:noProof/>
              </w:rPr>
              <w:drawing>
                <wp:inline distT="0" distB="0" distL="0" distR="0" wp14:anchorId="7E8725DF" wp14:editId="21C4D70C">
                  <wp:extent cx="2094230" cy="2094230"/>
                  <wp:effectExtent l="0" t="0" r="0" b="0"/>
                  <wp:docPr id="786" name="image98.jpg" descr="Ilustración del concepto de diseño de interacción"/>
                  <wp:cNvGraphicFramePr/>
                  <a:graphic xmlns:a="http://schemas.openxmlformats.org/drawingml/2006/main">
                    <a:graphicData uri="http://schemas.openxmlformats.org/drawingml/2006/picture">
                      <pic:pic xmlns:pic="http://schemas.openxmlformats.org/drawingml/2006/picture">
                        <pic:nvPicPr>
                          <pic:cNvPr id="0" name="image98.jpg" descr="Ilustración del concepto de diseño de interacción"/>
                          <pic:cNvPicPr preferRelativeResize="0"/>
                        </pic:nvPicPr>
                        <pic:blipFill>
                          <a:blip r:embed="rId25"/>
                          <a:srcRect/>
                          <a:stretch>
                            <a:fillRect/>
                          </a:stretch>
                        </pic:blipFill>
                        <pic:spPr>
                          <a:xfrm>
                            <a:off x="0" y="0"/>
                            <a:ext cx="2094230" cy="2094230"/>
                          </a:xfrm>
                          <a:prstGeom prst="rect">
                            <a:avLst/>
                          </a:prstGeom>
                          <a:ln/>
                        </pic:spPr>
                      </pic:pic>
                    </a:graphicData>
                  </a:graphic>
                </wp:inline>
              </w:drawing>
            </w:r>
            <w:commentRangeEnd w:id="43"/>
            <w:r w:rsidR="004018CF" w:rsidRPr="003870AB">
              <w:commentReference w:id="43"/>
            </w:r>
          </w:p>
          <w:p w14:paraId="000000B3" w14:textId="77777777" w:rsidR="00E2274D" w:rsidRPr="003870AB" w:rsidRDefault="004018CF">
            <w:pPr>
              <w:widowControl w:val="0"/>
            </w:pPr>
            <w:r w:rsidRPr="003870AB">
              <w:t>Imagen: 228131_i215</w:t>
            </w:r>
          </w:p>
        </w:tc>
      </w:tr>
      <w:tr w:rsidR="00E2274D" w:rsidRPr="003870AB" w14:paraId="761D003D" w14:textId="77777777">
        <w:trPr>
          <w:trHeight w:val="420"/>
        </w:trPr>
        <w:tc>
          <w:tcPr>
            <w:tcW w:w="1534" w:type="dxa"/>
            <w:shd w:val="clear" w:color="auto" w:fill="auto"/>
            <w:tcMar>
              <w:top w:w="100" w:type="dxa"/>
              <w:left w:w="100" w:type="dxa"/>
              <w:bottom w:w="100" w:type="dxa"/>
              <w:right w:w="100" w:type="dxa"/>
            </w:tcMar>
          </w:tcPr>
          <w:p w14:paraId="000000B4" w14:textId="77777777" w:rsidR="00E2274D" w:rsidRPr="003870AB" w:rsidRDefault="004018CF">
            <w:pPr>
              <w:widowControl w:val="0"/>
              <w:rPr>
                <w:b/>
              </w:rPr>
            </w:pPr>
            <w:proofErr w:type="spellStart"/>
            <w:r w:rsidRPr="003870AB">
              <w:rPr>
                <w:b/>
              </w:rPr>
              <w:t>Slide</w:t>
            </w:r>
            <w:proofErr w:type="spellEnd"/>
            <w:r w:rsidRPr="003870AB">
              <w:rPr>
                <w:b/>
              </w:rPr>
              <w:t xml:space="preserve"> 6</w:t>
            </w:r>
          </w:p>
        </w:tc>
        <w:tc>
          <w:tcPr>
            <w:tcW w:w="8380" w:type="dxa"/>
            <w:shd w:val="clear" w:color="auto" w:fill="auto"/>
            <w:tcMar>
              <w:top w:w="100" w:type="dxa"/>
              <w:left w:w="100" w:type="dxa"/>
              <w:bottom w:w="100" w:type="dxa"/>
              <w:right w:w="100" w:type="dxa"/>
            </w:tcMar>
          </w:tcPr>
          <w:p w14:paraId="000000B5" w14:textId="77777777" w:rsidR="00E2274D" w:rsidRPr="003870AB" w:rsidRDefault="004018CF">
            <w:pPr>
              <w:pBdr>
                <w:top w:val="nil"/>
                <w:left w:val="nil"/>
                <w:bottom w:val="nil"/>
                <w:right w:val="nil"/>
                <w:between w:val="nil"/>
              </w:pBdr>
              <w:jc w:val="both"/>
              <w:rPr>
                <w:iCs/>
                <w:color w:val="000000"/>
              </w:rPr>
            </w:pPr>
            <w:r w:rsidRPr="003870AB">
              <w:rPr>
                <w:b/>
                <w:iCs/>
                <w:color w:val="000000"/>
              </w:rPr>
              <w:t>Validación</w:t>
            </w:r>
            <w:r w:rsidRPr="003870AB">
              <w:rPr>
                <w:iCs/>
                <w:color w:val="000000"/>
              </w:rPr>
              <w:t>:</w:t>
            </w:r>
          </w:p>
          <w:p w14:paraId="000000B6" w14:textId="5028151E" w:rsidR="00E2274D" w:rsidRPr="003870AB" w:rsidRDefault="00C44CD1">
            <w:pPr>
              <w:pBdr>
                <w:top w:val="nil"/>
                <w:left w:val="nil"/>
                <w:bottom w:val="nil"/>
                <w:right w:val="nil"/>
                <w:between w:val="nil"/>
              </w:pBdr>
              <w:jc w:val="both"/>
            </w:pPr>
            <w:r w:rsidRPr="003870AB">
              <w:rPr>
                <w:color w:val="000000"/>
              </w:rPr>
              <w:t>Consiste en</w:t>
            </w:r>
            <w:r w:rsidR="004018CF" w:rsidRPr="003870AB">
              <w:rPr>
                <w:color w:val="000000"/>
              </w:rPr>
              <w:t xml:space="preserve"> eval</w:t>
            </w:r>
            <w:r w:rsidRPr="003870AB">
              <w:rPr>
                <w:color w:val="000000"/>
              </w:rPr>
              <w:t>uar</w:t>
            </w:r>
            <w:r w:rsidR="004018CF" w:rsidRPr="003870AB">
              <w:rPr>
                <w:color w:val="000000"/>
              </w:rPr>
              <w:t xml:space="preserve"> la calidad del resultado generado desde la ingeniería de requerimientos analiza</w:t>
            </w:r>
            <w:r w:rsidRPr="003870AB">
              <w:rPr>
                <w:color w:val="000000"/>
              </w:rPr>
              <w:t>ndo</w:t>
            </w:r>
            <w:r w:rsidR="004018CF" w:rsidRPr="003870AB">
              <w:rPr>
                <w:color w:val="000000"/>
              </w:rPr>
              <w:t xml:space="preserve"> la</w:t>
            </w:r>
            <w:r w:rsidRPr="003870AB">
              <w:rPr>
                <w:color w:val="000000"/>
              </w:rPr>
              <w:t>s</w:t>
            </w:r>
            <w:r w:rsidR="004018CF" w:rsidRPr="003870AB">
              <w:rPr>
                <w:color w:val="000000"/>
              </w:rPr>
              <w:t xml:space="preserve"> especificaci</w:t>
            </w:r>
            <w:r w:rsidRPr="003870AB">
              <w:rPr>
                <w:color w:val="000000"/>
              </w:rPr>
              <w:t>ones</w:t>
            </w:r>
            <w:r w:rsidR="004018CF" w:rsidRPr="003870AB">
              <w:rPr>
                <w:color w:val="000000"/>
              </w:rPr>
              <w:t xml:space="preserve"> para garantizar que todos han sido enunciados sin ambigüedades; que se detectaron y corrigieron las inconsistencias, omisiones y errores, y que </w:t>
            </w:r>
            <w:r w:rsidR="00A30D2D" w:rsidRPr="003870AB">
              <w:rPr>
                <w:color w:val="000000"/>
              </w:rPr>
              <w:t xml:space="preserve">el </w:t>
            </w:r>
            <w:r w:rsidR="004018CF" w:rsidRPr="003870AB">
              <w:rPr>
                <w:color w:val="000000"/>
              </w:rPr>
              <w:t xml:space="preserve">resultado del trabajo se presenta conforme a los estándares establecidos para el proceso, el proyecto y el producto. </w:t>
            </w:r>
          </w:p>
          <w:p w14:paraId="000000B7" w14:textId="77777777" w:rsidR="00E2274D" w:rsidRPr="003870AB" w:rsidRDefault="004018CF">
            <w:pPr>
              <w:jc w:val="both"/>
            </w:pPr>
            <w:r w:rsidRPr="003870AB">
              <w:t>Ejemplos de los problemas que ocurren durante la validación de requisitos y que parecen inocuos:</w:t>
            </w:r>
          </w:p>
          <w:p w14:paraId="000000B8" w14:textId="055F566C" w:rsidR="00E2274D" w:rsidRPr="003870AB" w:rsidRDefault="004018CF">
            <w:pPr>
              <w:numPr>
                <w:ilvl w:val="0"/>
                <w:numId w:val="1"/>
              </w:numPr>
              <w:pBdr>
                <w:top w:val="nil"/>
                <w:left w:val="nil"/>
                <w:bottom w:val="nil"/>
                <w:right w:val="nil"/>
                <w:between w:val="nil"/>
              </w:pBdr>
              <w:jc w:val="both"/>
            </w:pPr>
            <w:r w:rsidRPr="003870AB">
              <w:rPr>
                <w:color w:val="000000"/>
              </w:rPr>
              <w:t xml:space="preserve">El </w:t>
            </w:r>
            <w:r w:rsidR="008A5597" w:rsidRPr="008A5597">
              <w:rPr>
                <w:i/>
                <w:iCs/>
                <w:color w:val="000000"/>
              </w:rPr>
              <w:t>software</w:t>
            </w:r>
            <w:r w:rsidRPr="003870AB">
              <w:rPr>
                <w:color w:val="000000"/>
              </w:rPr>
              <w:t xml:space="preserve"> debe ser fácil de usar.</w:t>
            </w:r>
          </w:p>
          <w:p w14:paraId="000000B9" w14:textId="33BC4DA3" w:rsidR="00E2274D" w:rsidRPr="003870AB" w:rsidRDefault="004018CF">
            <w:pPr>
              <w:numPr>
                <w:ilvl w:val="0"/>
                <w:numId w:val="1"/>
              </w:numPr>
              <w:pBdr>
                <w:top w:val="nil"/>
                <w:left w:val="nil"/>
                <w:bottom w:val="nil"/>
                <w:right w:val="nil"/>
                <w:between w:val="nil"/>
              </w:pBdr>
              <w:jc w:val="both"/>
            </w:pPr>
            <w:r w:rsidRPr="003870AB">
              <w:rPr>
                <w:color w:val="000000"/>
              </w:rPr>
              <w:t xml:space="preserve">La probabilidad de una intrusión exitosa </w:t>
            </w:r>
            <w:r w:rsidR="00A30D2D" w:rsidRPr="003870AB">
              <w:rPr>
                <w:color w:val="000000"/>
              </w:rPr>
              <w:t xml:space="preserve">no autorizada </w:t>
            </w:r>
            <w:r w:rsidRPr="003870AB">
              <w:rPr>
                <w:color w:val="000000"/>
              </w:rPr>
              <w:t>en la base de datos debería ser menor que 0</w:t>
            </w:r>
            <w:r w:rsidR="00A30D2D" w:rsidRPr="003870AB">
              <w:rPr>
                <w:color w:val="000000"/>
              </w:rPr>
              <w:t>.</w:t>
            </w:r>
            <w:r w:rsidRPr="003870AB">
              <w:rPr>
                <w:color w:val="000000"/>
              </w:rPr>
              <w:t>0001.</w:t>
            </w:r>
          </w:p>
          <w:p w14:paraId="000000BB" w14:textId="77777777" w:rsidR="00E2274D" w:rsidRPr="003870AB" w:rsidRDefault="004018CF">
            <w:pPr>
              <w:jc w:val="both"/>
            </w:pPr>
            <w:r w:rsidRPr="003870AB">
              <w:t xml:space="preserve">El primer requisito es vago para los desarrolladores que lo prueben o evalúen. ¿Qué significa exactamente "fácil de usar"? Para validarlo, debe ser cuantificado o calificado de alguna manera. </w:t>
            </w:r>
          </w:p>
          <w:p w14:paraId="000000BC" w14:textId="77777777" w:rsidR="00E2274D" w:rsidRPr="003870AB" w:rsidRDefault="00E2274D">
            <w:pPr>
              <w:jc w:val="both"/>
            </w:pPr>
          </w:p>
          <w:p w14:paraId="000000BD" w14:textId="0F8EEFFC" w:rsidR="00E2274D" w:rsidRPr="003870AB" w:rsidRDefault="004018CF">
            <w:pPr>
              <w:jc w:val="both"/>
            </w:pPr>
            <w:r w:rsidRPr="003870AB">
              <w:lastRenderedPageBreak/>
              <w:t>El segundo requisito tiene un elemento cuantitativo (“menos de 0</w:t>
            </w:r>
            <w:r w:rsidR="00E41B1F" w:rsidRPr="003870AB">
              <w:t>.</w:t>
            </w:r>
            <w:r w:rsidRPr="003870AB">
              <w:t>0001”), pero estas pruebas de intrusión son difíciles y consumen mucho tiempo</w:t>
            </w:r>
            <w:r w:rsidR="00E41B1F" w:rsidRPr="003870AB">
              <w:t>;</w:t>
            </w:r>
            <w:r w:rsidRPr="003870AB">
              <w:t xml:space="preserve"> además</w:t>
            </w:r>
            <w:r w:rsidR="00E41B1F" w:rsidRPr="003870AB">
              <w:t>,</w:t>
            </w:r>
            <w:r w:rsidRPr="003870AB">
              <w:t xml:space="preserve"> ¿</w:t>
            </w:r>
            <w:r w:rsidR="00E41B1F" w:rsidRPr="003870AB">
              <w:t>e</w:t>
            </w:r>
            <w:r w:rsidRPr="003870AB">
              <w:t>stá justificado este nivel de seguridad para la aplicación?</w:t>
            </w:r>
            <w:r w:rsidR="00E41B1F" w:rsidRPr="003870AB">
              <w:t>,</w:t>
            </w:r>
            <w:r w:rsidRPr="003870AB">
              <w:t xml:space="preserve"> ¿</w:t>
            </w:r>
            <w:r w:rsidR="00E41B1F" w:rsidRPr="003870AB">
              <w:t>p</w:t>
            </w:r>
            <w:r w:rsidRPr="003870AB">
              <w:t>ueden otros requisitos complementarios de seguridad (por ejemplo, protección por contraseña, protocolo de enlace especializado) reemplaza</w:t>
            </w:r>
            <w:r w:rsidR="00E41B1F" w:rsidRPr="003870AB">
              <w:t>r</w:t>
            </w:r>
            <w:r w:rsidRPr="003870AB">
              <w:t xml:space="preserve"> el requisito cuantitativo anotado?</w:t>
            </w:r>
          </w:p>
          <w:p w14:paraId="000000BE" w14:textId="77777777" w:rsidR="00E2274D" w:rsidRPr="003870AB" w:rsidRDefault="00E2274D">
            <w:pPr>
              <w:widowControl w:val="0"/>
            </w:pPr>
          </w:p>
          <w:p w14:paraId="000000BF" w14:textId="77777777" w:rsidR="00E2274D" w:rsidRPr="003870AB" w:rsidRDefault="00E2274D">
            <w:pPr>
              <w:widowControl w:val="0"/>
            </w:pPr>
          </w:p>
        </w:tc>
        <w:tc>
          <w:tcPr>
            <w:tcW w:w="3498" w:type="dxa"/>
            <w:shd w:val="clear" w:color="auto" w:fill="auto"/>
            <w:tcMar>
              <w:top w:w="100" w:type="dxa"/>
              <w:left w:w="100" w:type="dxa"/>
              <w:bottom w:w="100" w:type="dxa"/>
              <w:right w:w="100" w:type="dxa"/>
            </w:tcMar>
          </w:tcPr>
          <w:p w14:paraId="000000C0" w14:textId="77777777" w:rsidR="00E2274D" w:rsidRPr="003870AB" w:rsidRDefault="00000000">
            <w:pPr>
              <w:widowControl w:val="0"/>
            </w:pPr>
            <w:sdt>
              <w:sdtPr>
                <w:tag w:val="goog_rdk_16"/>
                <w:id w:val="1996758515"/>
              </w:sdtPr>
              <w:sdtContent>
                <w:commentRangeStart w:id="44"/>
              </w:sdtContent>
            </w:sdt>
            <w:r w:rsidR="004018CF" w:rsidRPr="003870AB">
              <w:rPr>
                <w:noProof/>
              </w:rPr>
              <w:drawing>
                <wp:inline distT="0" distB="0" distL="0" distR="0" wp14:anchorId="177AA4BA" wp14:editId="570E4458">
                  <wp:extent cx="2094230" cy="1394460"/>
                  <wp:effectExtent l="0" t="0" r="0" b="0"/>
                  <wp:docPr id="787" name="image109.jpg" descr="Plataforma o servicio en línea de etapa de madurez período del ciclo de vida del proyecto implementación y desarrollo de proyectos comerciales plan de consulta de tutoriales en línea ilustración plana vectorial"/>
                  <wp:cNvGraphicFramePr/>
                  <a:graphic xmlns:a="http://schemas.openxmlformats.org/drawingml/2006/main">
                    <a:graphicData uri="http://schemas.openxmlformats.org/drawingml/2006/picture">
                      <pic:pic xmlns:pic="http://schemas.openxmlformats.org/drawingml/2006/picture">
                        <pic:nvPicPr>
                          <pic:cNvPr id="0" name="image109.jpg" descr="Plataforma o servicio en línea de etapa de madurez período del ciclo de vida del proyecto implementación y desarrollo de proyectos comerciales plan de consulta de tutoriales en línea ilustración plana vectorial"/>
                          <pic:cNvPicPr preferRelativeResize="0"/>
                        </pic:nvPicPr>
                        <pic:blipFill>
                          <a:blip r:embed="rId26"/>
                          <a:srcRect/>
                          <a:stretch>
                            <a:fillRect/>
                          </a:stretch>
                        </pic:blipFill>
                        <pic:spPr>
                          <a:xfrm>
                            <a:off x="0" y="0"/>
                            <a:ext cx="2094230" cy="1394460"/>
                          </a:xfrm>
                          <a:prstGeom prst="rect">
                            <a:avLst/>
                          </a:prstGeom>
                          <a:ln/>
                        </pic:spPr>
                      </pic:pic>
                    </a:graphicData>
                  </a:graphic>
                </wp:inline>
              </w:drawing>
            </w:r>
            <w:commentRangeEnd w:id="44"/>
            <w:r w:rsidR="004018CF" w:rsidRPr="003870AB">
              <w:commentReference w:id="44"/>
            </w:r>
          </w:p>
          <w:p w14:paraId="000000C1" w14:textId="77777777" w:rsidR="00E2274D" w:rsidRPr="003870AB" w:rsidRDefault="004018CF">
            <w:pPr>
              <w:widowControl w:val="0"/>
            </w:pPr>
            <w:r w:rsidRPr="003870AB">
              <w:t>Imagen: 228131_i216</w:t>
            </w:r>
          </w:p>
        </w:tc>
      </w:tr>
      <w:tr w:rsidR="00E2274D" w:rsidRPr="003870AB" w14:paraId="6C3EF6C0" w14:textId="77777777">
        <w:trPr>
          <w:trHeight w:val="420"/>
        </w:trPr>
        <w:tc>
          <w:tcPr>
            <w:tcW w:w="1534" w:type="dxa"/>
            <w:shd w:val="clear" w:color="auto" w:fill="auto"/>
            <w:tcMar>
              <w:top w:w="100" w:type="dxa"/>
              <w:left w:w="100" w:type="dxa"/>
              <w:bottom w:w="100" w:type="dxa"/>
              <w:right w:w="100" w:type="dxa"/>
            </w:tcMar>
          </w:tcPr>
          <w:p w14:paraId="000000C2" w14:textId="77777777" w:rsidR="00E2274D" w:rsidRPr="003870AB" w:rsidRDefault="004018CF">
            <w:pPr>
              <w:widowControl w:val="0"/>
              <w:rPr>
                <w:b/>
              </w:rPr>
            </w:pPr>
            <w:proofErr w:type="spellStart"/>
            <w:r w:rsidRPr="003870AB">
              <w:rPr>
                <w:b/>
              </w:rPr>
              <w:t>Slide</w:t>
            </w:r>
            <w:proofErr w:type="spellEnd"/>
            <w:r w:rsidRPr="003870AB">
              <w:rPr>
                <w:b/>
              </w:rPr>
              <w:t xml:space="preserve"> 7</w:t>
            </w:r>
          </w:p>
        </w:tc>
        <w:tc>
          <w:tcPr>
            <w:tcW w:w="8380" w:type="dxa"/>
            <w:shd w:val="clear" w:color="auto" w:fill="auto"/>
            <w:tcMar>
              <w:top w:w="100" w:type="dxa"/>
              <w:left w:w="100" w:type="dxa"/>
              <w:bottom w:w="100" w:type="dxa"/>
              <w:right w:w="100" w:type="dxa"/>
            </w:tcMar>
          </w:tcPr>
          <w:p w14:paraId="000000C3" w14:textId="77777777" w:rsidR="00E2274D" w:rsidRPr="003870AB" w:rsidRDefault="004018CF">
            <w:pPr>
              <w:pBdr>
                <w:top w:val="nil"/>
                <w:left w:val="nil"/>
                <w:bottom w:val="nil"/>
                <w:right w:val="nil"/>
                <w:between w:val="nil"/>
              </w:pBdr>
              <w:jc w:val="both"/>
              <w:rPr>
                <w:iCs/>
                <w:color w:val="000000"/>
              </w:rPr>
            </w:pPr>
            <w:r w:rsidRPr="003870AB">
              <w:rPr>
                <w:b/>
                <w:iCs/>
                <w:color w:val="000000"/>
              </w:rPr>
              <w:t>Administración</w:t>
            </w:r>
            <w:r w:rsidRPr="003870AB">
              <w:rPr>
                <w:iCs/>
                <w:color w:val="000000"/>
              </w:rPr>
              <w:t>:</w:t>
            </w:r>
          </w:p>
          <w:p w14:paraId="000000C4" w14:textId="0287D7EC" w:rsidR="00E2274D" w:rsidRPr="003870AB" w:rsidRDefault="004018CF">
            <w:pPr>
              <w:pBdr>
                <w:top w:val="nil"/>
                <w:left w:val="nil"/>
                <w:bottom w:val="nil"/>
                <w:right w:val="nil"/>
                <w:between w:val="nil"/>
              </w:pBdr>
              <w:jc w:val="both"/>
            </w:pPr>
            <w:r w:rsidRPr="003870AB">
              <w:rPr>
                <w:color w:val="000000"/>
              </w:rPr>
              <w:t xml:space="preserve">Todos los requerimientos de </w:t>
            </w:r>
            <w:r w:rsidR="008A5597" w:rsidRPr="008A5597">
              <w:rPr>
                <w:i/>
                <w:iCs/>
                <w:color w:val="000000"/>
              </w:rPr>
              <w:t>software</w:t>
            </w:r>
            <w:r w:rsidRPr="003870AB">
              <w:rPr>
                <w:color w:val="000000"/>
              </w:rPr>
              <w:t xml:space="preserve"> cambian, y el deseo o necesidad de modificarlos continúa durante el ciclo de vida del sistema. La administración es un conjunto de actividades que ayudan al equipo del proyecto a identificar, controlar hacer seguimiento y modificaciones en cualquier momento del desarrollo del proyecto.</w:t>
            </w:r>
          </w:p>
        </w:tc>
        <w:tc>
          <w:tcPr>
            <w:tcW w:w="3498" w:type="dxa"/>
            <w:shd w:val="clear" w:color="auto" w:fill="auto"/>
            <w:tcMar>
              <w:top w:w="100" w:type="dxa"/>
              <w:left w:w="100" w:type="dxa"/>
              <w:bottom w:w="100" w:type="dxa"/>
              <w:right w:w="100" w:type="dxa"/>
            </w:tcMar>
          </w:tcPr>
          <w:p w14:paraId="000000C5" w14:textId="77777777" w:rsidR="00E2274D" w:rsidRPr="003870AB" w:rsidRDefault="00000000">
            <w:pPr>
              <w:widowControl w:val="0"/>
            </w:pPr>
            <w:sdt>
              <w:sdtPr>
                <w:tag w:val="goog_rdk_17"/>
                <w:id w:val="-1556233055"/>
              </w:sdtPr>
              <w:sdtContent>
                <w:commentRangeStart w:id="45"/>
              </w:sdtContent>
            </w:sdt>
            <w:commentRangeEnd w:id="45"/>
            <w:r w:rsidR="004018CF" w:rsidRPr="003870AB">
              <w:commentReference w:id="45"/>
            </w:r>
          </w:p>
          <w:p w14:paraId="000000C6" w14:textId="77777777" w:rsidR="00E2274D" w:rsidRPr="003870AB" w:rsidRDefault="004018CF">
            <w:pPr>
              <w:widowControl w:val="0"/>
            </w:pPr>
            <w:r w:rsidRPr="003870AB">
              <w:t xml:space="preserve">Imagen: 228131_i217 </w:t>
            </w:r>
            <w:sdt>
              <w:sdtPr>
                <w:tag w:val="goog_rdk_18"/>
                <w:id w:val="2001231547"/>
              </w:sdtPr>
              <w:sdtContent>
                <w:commentRangeStart w:id="46"/>
              </w:sdtContent>
            </w:sdt>
            <w:r w:rsidRPr="003870AB">
              <w:rPr>
                <w:noProof/>
              </w:rPr>
              <w:drawing>
                <wp:inline distT="0" distB="0" distL="0" distR="0" wp14:anchorId="5960B677" wp14:editId="6E44CC8B">
                  <wp:extent cx="2094230" cy="1276350"/>
                  <wp:effectExtent l="0" t="0" r="0" b="0"/>
                  <wp:docPr id="788" name="image102.jpg" descr="Socios con grandes piezas de rompecabezas"/>
                  <wp:cNvGraphicFramePr/>
                  <a:graphic xmlns:a="http://schemas.openxmlformats.org/drawingml/2006/main">
                    <a:graphicData uri="http://schemas.openxmlformats.org/drawingml/2006/picture">
                      <pic:pic xmlns:pic="http://schemas.openxmlformats.org/drawingml/2006/picture">
                        <pic:nvPicPr>
                          <pic:cNvPr id="0" name="image102.jpg" descr="Socios con grandes piezas de rompecabezas"/>
                          <pic:cNvPicPr preferRelativeResize="0"/>
                        </pic:nvPicPr>
                        <pic:blipFill>
                          <a:blip r:embed="rId27"/>
                          <a:srcRect/>
                          <a:stretch>
                            <a:fillRect/>
                          </a:stretch>
                        </pic:blipFill>
                        <pic:spPr>
                          <a:xfrm>
                            <a:off x="0" y="0"/>
                            <a:ext cx="2094230" cy="1276350"/>
                          </a:xfrm>
                          <a:prstGeom prst="rect">
                            <a:avLst/>
                          </a:prstGeom>
                          <a:ln/>
                        </pic:spPr>
                      </pic:pic>
                    </a:graphicData>
                  </a:graphic>
                </wp:inline>
              </w:drawing>
            </w:r>
            <w:commentRangeEnd w:id="46"/>
            <w:r w:rsidRPr="003870AB">
              <w:commentReference w:id="46"/>
            </w:r>
          </w:p>
        </w:tc>
      </w:tr>
      <w:tr w:rsidR="00E2274D" w:rsidRPr="003870AB" w14:paraId="468D1AF6" w14:textId="77777777">
        <w:trPr>
          <w:trHeight w:val="420"/>
        </w:trPr>
        <w:tc>
          <w:tcPr>
            <w:tcW w:w="1534" w:type="dxa"/>
            <w:shd w:val="clear" w:color="auto" w:fill="auto"/>
            <w:tcMar>
              <w:top w:w="100" w:type="dxa"/>
              <w:left w:w="100" w:type="dxa"/>
              <w:bottom w:w="100" w:type="dxa"/>
              <w:right w:w="100" w:type="dxa"/>
            </w:tcMar>
          </w:tcPr>
          <w:p w14:paraId="000000C7" w14:textId="77777777" w:rsidR="00E2274D" w:rsidRPr="003870AB" w:rsidRDefault="004018CF">
            <w:pPr>
              <w:widowControl w:val="0"/>
              <w:rPr>
                <w:b/>
              </w:rPr>
            </w:pPr>
            <w:proofErr w:type="spellStart"/>
            <w:r w:rsidRPr="003870AB">
              <w:rPr>
                <w:b/>
              </w:rPr>
              <w:lastRenderedPageBreak/>
              <w:t>Slide</w:t>
            </w:r>
            <w:proofErr w:type="spellEnd"/>
            <w:r w:rsidRPr="003870AB">
              <w:rPr>
                <w:b/>
              </w:rPr>
              <w:t xml:space="preserve"> 8</w:t>
            </w:r>
          </w:p>
        </w:tc>
        <w:tc>
          <w:tcPr>
            <w:tcW w:w="8380" w:type="dxa"/>
            <w:shd w:val="clear" w:color="auto" w:fill="auto"/>
            <w:tcMar>
              <w:top w:w="100" w:type="dxa"/>
              <w:left w:w="100" w:type="dxa"/>
              <w:bottom w:w="100" w:type="dxa"/>
              <w:right w:w="100" w:type="dxa"/>
            </w:tcMar>
          </w:tcPr>
          <w:p w14:paraId="000000C8" w14:textId="4E00BEF4" w:rsidR="00E2274D" w:rsidRPr="003870AB" w:rsidRDefault="004018CF">
            <w:pPr>
              <w:widowControl w:val="0"/>
              <w:jc w:val="both"/>
            </w:pPr>
            <w:r w:rsidRPr="003870AB">
              <w:t xml:space="preserve">La importancia de la identificación de requerimientos radica en que define claramente lo que se va a hacer, entregando un documento de requisitos de </w:t>
            </w:r>
            <w:r w:rsidR="008A5597" w:rsidRPr="008A5597">
              <w:rPr>
                <w:i/>
                <w:iCs/>
              </w:rPr>
              <w:t>software</w:t>
            </w:r>
            <w:r w:rsidRPr="003870AB">
              <w:t xml:space="preserve"> que servirá como insumo de entrada a las siguientes fases del proyecto, de manera que una falla inicial se propagará en las siguientes fases de elaboración y construcción, haciendo que su solución sea mucho más costosa que haberla detectado y corregido inicialmente.</w:t>
            </w:r>
          </w:p>
        </w:tc>
        <w:tc>
          <w:tcPr>
            <w:tcW w:w="3498" w:type="dxa"/>
            <w:shd w:val="clear" w:color="auto" w:fill="auto"/>
            <w:tcMar>
              <w:top w:w="100" w:type="dxa"/>
              <w:left w:w="100" w:type="dxa"/>
              <w:bottom w:w="100" w:type="dxa"/>
              <w:right w:w="100" w:type="dxa"/>
            </w:tcMar>
          </w:tcPr>
          <w:p w14:paraId="000000C9" w14:textId="77777777" w:rsidR="00E2274D" w:rsidRPr="003870AB" w:rsidRDefault="004018CF">
            <w:pPr>
              <w:widowControl w:val="0"/>
            </w:pPr>
            <w:r w:rsidRPr="003870AB">
              <w:rPr>
                <w:noProof/>
              </w:rPr>
              <w:drawing>
                <wp:inline distT="0" distB="0" distL="0" distR="0" wp14:anchorId="6067DE1D" wp14:editId="0BC0F4DA">
                  <wp:extent cx="2094230" cy="2094230"/>
                  <wp:effectExtent l="0" t="0" r="0" b="0"/>
                  <wp:docPr id="789" name="image104.jpg" descr="Fondo equipo confirmando lista de comprobación gigante"/>
                  <wp:cNvGraphicFramePr/>
                  <a:graphic xmlns:a="http://schemas.openxmlformats.org/drawingml/2006/main">
                    <a:graphicData uri="http://schemas.openxmlformats.org/drawingml/2006/picture">
                      <pic:pic xmlns:pic="http://schemas.openxmlformats.org/drawingml/2006/picture">
                        <pic:nvPicPr>
                          <pic:cNvPr id="0" name="image104.jpg" descr="Fondo equipo confirmando lista de comprobación gigante"/>
                          <pic:cNvPicPr preferRelativeResize="0"/>
                        </pic:nvPicPr>
                        <pic:blipFill>
                          <a:blip r:embed="rId28"/>
                          <a:srcRect/>
                          <a:stretch>
                            <a:fillRect/>
                          </a:stretch>
                        </pic:blipFill>
                        <pic:spPr>
                          <a:xfrm>
                            <a:off x="0" y="0"/>
                            <a:ext cx="2094230" cy="2094230"/>
                          </a:xfrm>
                          <a:prstGeom prst="rect">
                            <a:avLst/>
                          </a:prstGeom>
                          <a:ln/>
                        </pic:spPr>
                      </pic:pic>
                    </a:graphicData>
                  </a:graphic>
                </wp:inline>
              </w:drawing>
            </w:r>
            <w:r w:rsidRPr="003870AB">
              <w:t>Imagen: 228131_i218</w:t>
            </w:r>
          </w:p>
        </w:tc>
      </w:tr>
    </w:tbl>
    <w:p w14:paraId="000000CA" w14:textId="77777777" w:rsidR="00E2274D" w:rsidRPr="003870AB" w:rsidRDefault="00E2274D"/>
    <w:p w14:paraId="000000CB" w14:textId="77777777" w:rsidR="00E2274D" w:rsidRPr="003870AB" w:rsidRDefault="00E2274D"/>
    <w:tbl>
      <w:tblPr>
        <w:tblStyle w:val="affffffff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2274D" w:rsidRPr="003870AB" w14:paraId="2E5028E8" w14:textId="77777777">
        <w:trPr>
          <w:trHeight w:val="444"/>
        </w:trPr>
        <w:tc>
          <w:tcPr>
            <w:tcW w:w="13422" w:type="dxa"/>
            <w:shd w:val="clear" w:color="auto" w:fill="8DB3E2"/>
          </w:tcPr>
          <w:p w14:paraId="000000CC" w14:textId="77777777" w:rsidR="00E2274D" w:rsidRPr="003870AB" w:rsidRDefault="004018CF">
            <w:pPr>
              <w:jc w:val="center"/>
              <w:rPr>
                <w:b/>
              </w:rPr>
            </w:pPr>
            <w:r w:rsidRPr="003870AB">
              <w:rPr>
                <w:b/>
              </w:rPr>
              <w:t>Cuadro de texto</w:t>
            </w:r>
          </w:p>
        </w:tc>
      </w:tr>
      <w:tr w:rsidR="00E2274D" w:rsidRPr="003870AB" w14:paraId="543E2871" w14:textId="77777777">
        <w:tc>
          <w:tcPr>
            <w:tcW w:w="13422" w:type="dxa"/>
          </w:tcPr>
          <w:p w14:paraId="000000CD" w14:textId="7CB5D4A8" w:rsidR="00E2274D" w:rsidRPr="003870AB" w:rsidRDefault="004018CF">
            <w:pPr>
              <w:pBdr>
                <w:top w:val="nil"/>
                <w:left w:val="nil"/>
                <w:bottom w:val="nil"/>
                <w:right w:val="nil"/>
                <w:between w:val="nil"/>
              </w:pBdr>
              <w:spacing w:line="276" w:lineRule="auto"/>
              <w:jc w:val="both"/>
            </w:pPr>
            <w:r w:rsidRPr="003870AB">
              <w:t>A continuación, se presenta un ejemplo de lista de chequeo para validación de requerimientos.</w:t>
            </w:r>
          </w:p>
        </w:tc>
      </w:tr>
    </w:tbl>
    <w:p w14:paraId="000000CE" w14:textId="77777777" w:rsidR="00E2274D" w:rsidRPr="003870AB" w:rsidRDefault="00E2274D"/>
    <w:p w14:paraId="000000CF" w14:textId="77777777" w:rsidR="00E2274D" w:rsidRPr="003870AB" w:rsidRDefault="004018CF">
      <w:pPr>
        <w:keepNext/>
        <w:pBdr>
          <w:top w:val="nil"/>
          <w:left w:val="nil"/>
          <w:bottom w:val="nil"/>
          <w:right w:val="nil"/>
          <w:between w:val="nil"/>
        </w:pBdr>
        <w:spacing w:after="200" w:line="240" w:lineRule="auto"/>
        <w:rPr>
          <w:i/>
          <w:color w:val="000000"/>
        </w:rPr>
      </w:pPr>
      <w:r w:rsidRPr="003870AB">
        <w:rPr>
          <w:b/>
          <w:color w:val="000000"/>
        </w:rPr>
        <w:t>Tabla 1</w:t>
      </w:r>
      <w:r w:rsidRPr="003870AB">
        <w:rPr>
          <w:i/>
          <w:color w:val="000000"/>
        </w:rPr>
        <w:br/>
        <w:t>Ejemplo de lista de chequeo</w:t>
      </w:r>
    </w:p>
    <w:tbl>
      <w:tblPr>
        <w:tblStyle w:val="affffffffffffffa"/>
        <w:tblW w:w="133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
        <w:gridCol w:w="10166"/>
        <w:gridCol w:w="2693"/>
      </w:tblGrid>
      <w:tr w:rsidR="00E2274D" w:rsidRPr="003870AB" w14:paraId="6FA260EC" w14:textId="77777777">
        <w:tc>
          <w:tcPr>
            <w:tcW w:w="461" w:type="dxa"/>
            <w:vAlign w:val="center"/>
          </w:tcPr>
          <w:p w14:paraId="000000D0" w14:textId="77777777" w:rsidR="00E2274D" w:rsidRPr="003870AB" w:rsidRDefault="004018CF">
            <w:pPr>
              <w:jc w:val="center"/>
            </w:pPr>
            <w:r w:rsidRPr="003870AB">
              <w:t>1</w:t>
            </w:r>
          </w:p>
        </w:tc>
        <w:tc>
          <w:tcPr>
            <w:tcW w:w="10166" w:type="dxa"/>
            <w:vAlign w:val="center"/>
          </w:tcPr>
          <w:p w14:paraId="000000D1" w14:textId="77777777" w:rsidR="00E2274D" w:rsidRPr="003870AB" w:rsidRDefault="004018CF">
            <w:pPr>
              <w:jc w:val="both"/>
            </w:pPr>
            <w:r w:rsidRPr="003870AB">
              <w:t>¿Se han establecido claramente los requerimientos?</w:t>
            </w:r>
          </w:p>
          <w:p w14:paraId="000000D2" w14:textId="77777777" w:rsidR="00E2274D" w:rsidRPr="003870AB" w:rsidRDefault="004018CF">
            <w:pPr>
              <w:jc w:val="both"/>
            </w:pPr>
            <w:r w:rsidRPr="003870AB">
              <w:t>¿Pueden llegar a malinterpretarse?</w:t>
            </w:r>
          </w:p>
        </w:tc>
        <w:tc>
          <w:tcPr>
            <w:tcW w:w="2693" w:type="dxa"/>
            <w:vAlign w:val="center"/>
          </w:tcPr>
          <w:p w14:paraId="000000D3" w14:textId="77777777" w:rsidR="00E2274D" w:rsidRPr="003870AB" w:rsidRDefault="00E2274D">
            <w:pPr>
              <w:jc w:val="both"/>
            </w:pPr>
          </w:p>
        </w:tc>
      </w:tr>
      <w:tr w:rsidR="00E2274D" w:rsidRPr="003870AB" w14:paraId="436D30D3" w14:textId="77777777">
        <w:tc>
          <w:tcPr>
            <w:tcW w:w="461" w:type="dxa"/>
            <w:vAlign w:val="center"/>
          </w:tcPr>
          <w:p w14:paraId="000000D4" w14:textId="77777777" w:rsidR="00E2274D" w:rsidRPr="003870AB" w:rsidRDefault="004018CF">
            <w:pPr>
              <w:jc w:val="center"/>
            </w:pPr>
            <w:r w:rsidRPr="003870AB">
              <w:t>2</w:t>
            </w:r>
          </w:p>
        </w:tc>
        <w:tc>
          <w:tcPr>
            <w:tcW w:w="10166" w:type="dxa"/>
            <w:vAlign w:val="center"/>
          </w:tcPr>
          <w:p w14:paraId="000000D5" w14:textId="77777777" w:rsidR="00E2274D" w:rsidRPr="003870AB" w:rsidRDefault="004018CF">
            <w:pPr>
              <w:jc w:val="both"/>
            </w:pPr>
            <w:r w:rsidRPr="003870AB">
              <w:t>¿Se ha identificado la fuente del requerimiento?</w:t>
            </w:r>
          </w:p>
          <w:p w14:paraId="000000D6" w14:textId="77777777" w:rsidR="00E2274D" w:rsidRPr="003870AB" w:rsidRDefault="004018CF">
            <w:pPr>
              <w:jc w:val="both"/>
            </w:pPr>
            <w:r w:rsidRPr="003870AB">
              <w:t>¿Se ha examinado la declaración final del requerimiento contra la fuente original?</w:t>
            </w:r>
          </w:p>
        </w:tc>
        <w:tc>
          <w:tcPr>
            <w:tcW w:w="2693" w:type="dxa"/>
            <w:vAlign w:val="center"/>
          </w:tcPr>
          <w:p w14:paraId="000000D7" w14:textId="77777777" w:rsidR="00E2274D" w:rsidRPr="003870AB" w:rsidRDefault="00E2274D">
            <w:pPr>
              <w:jc w:val="both"/>
            </w:pPr>
          </w:p>
        </w:tc>
      </w:tr>
      <w:tr w:rsidR="00E2274D" w:rsidRPr="003870AB" w14:paraId="4EF6E87E" w14:textId="77777777">
        <w:tc>
          <w:tcPr>
            <w:tcW w:w="461" w:type="dxa"/>
            <w:vAlign w:val="center"/>
          </w:tcPr>
          <w:p w14:paraId="000000D8" w14:textId="77777777" w:rsidR="00E2274D" w:rsidRPr="003870AB" w:rsidRDefault="004018CF">
            <w:pPr>
              <w:jc w:val="center"/>
            </w:pPr>
            <w:r w:rsidRPr="003870AB">
              <w:lastRenderedPageBreak/>
              <w:t>3</w:t>
            </w:r>
          </w:p>
        </w:tc>
        <w:tc>
          <w:tcPr>
            <w:tcW w:w="10166" w:type="dxa"/>
            <w:vAlign w:val="center"/>
          </w:tcPr>
          <w:p w14:paraId="000000D9" w14:textId="77777777" w:rsidR="00E2274D" w:rsidRPr="003870AB" w:rsidRDefault="004018CF">
            <w:pPr>
              <w:jc w:val="both"/>
            </w:pPr>
            <w:r w:rsidRPr="003870AB">
              <w:t>¿Es el requerimiento limitado en términos cuantitativos?</w:t>
            </w:r>
          </w:p>
        </w:tc>
        <w:tc>
          <w:tcPr>
            <w:tcW w:w="2693" w:type="dxa"/>
            <w:vAlign w:val="center"/>
          </w:tcPr>
          <w:p w14:paraId="000000DA" w14:textId="77777777" w:rsidR="00E2274D" w:rsidRPr="003870AB" w:rsidRDefault="00E2274D">
            <w:pPr>
              <w:jc w:val="both"/>
            </w:pPr>
          </w:p>
        </w:tc>
      </w:tr>
      <w:tr w:rsidR="00E2274D" w:rsidRPr="003870AB" w14:paraId="7141FB71" w14:textId="77777777">
        <w:tc>
          <w:tcPr>
            <w:tcW w:w="461" w:type="dxa"/>
            <w:vAlign w:val="center"/>
          </w:tcPr>
          <w:p w14:paraId="000000DB" w14:textId="77777777" w:rsidR="00E2274D" w:rsidRPr="003870AB" w:rsidRDefault="004018CF">
            <w:pPr>
              <w:jc w:val="center"/>
            </w:pPr>
            <w:r w:rsidRPr="003870AB">
              <w:t>4</w:t>
            </w:r>
          </w:p>
        </w:tc>
        <w:tc>
          <w:tcPr>
            <w:tcW w:w="10166" w:type="dxa"/>
            <w:vAlign w:val="center"/>
          </w:tcPr>
          <w:p w14:paraId="000000DC" w14:textId="77777777" w:rsidR="00E2274D" w:rsidRPr="003870AB" w:rsidRDefault="004018CF">
            <w:pPr>
              <w:jc w:val="both"/>
            </w:pPr>
            <w:r w:rsidRPr="003870AB">
              <w:t>¿Qué otros requerimientos se relacionan con este?</w:t>
            </w:r>
          </w:p>
          <w:p w14:paraId="000000DD" w14:textId="77777777" w:rsidR="00E2274D" w:rsidRPr="003870AB" w:rsidRDefault="004018CF">
            <w:pPr>
              <w:jc w:val="both"/>
            </w:pPr>
            <w:r w:rsidRPr="003870AB">
              <w:t>¿Se ha verificado con una matriz de referencias cruzadas u otro mecanismo?</w:t>
            </w:r>
          </w:p>
        </w:tc>
        <w:tc>
          <w:tcPr>
            <w:tcW w:w="2693" w:type="dxa"/>
            <w:vAlign w:val="center"/>
          </w:tcPr>
          <w:p w14:paraId="000000DE" w14:textId="77777777" w:rsidR="00E2274D" w:rsidRPr="003870AB" w:rsidRDefault="00E2274D">
            <w:pPr>
              <w:jc w:val="both"/>
            </w:pPr>
          </w:p>
        </w:tc>
      </w:tr>
      <w:tr w:rsidR="00E2274D" w:rsidRPr="003870AB" w14:paraId="0B581DCF" w14:textId="77777777">
        <w:tc>
          <w:tcPr>
            <w:tcW w:w="461" w:type="dxa"/>
            <w:vAlign w:val="center"/>
          </w:tcPr>
          <w:p w14:paraId="000000DF" w14:textId="77777777" w:rsidR="00E2274D" w:rsidRPr="003870AB" w:rsidRDefault="004018CF">
            <w:pPr>
              <w:jc w:val="center"/>
            </w:pPr>
            <w:r w:rsidRPr="003870AB">
              <w:t>5</w:t>
            </w:r>
          </w:p>
        </w:tc>
        <w:tc>
          <w:tcPr>
            <w:tcW w:w="10166" w:type="dxa"/>
            <w:vAlign w:val="center"/>
          </w:tcPr>
          <w:p w14:paraId="000000E0" w14:textId="77777777" w:rsidR="00E2274D" w:rsidRPr="003870AB" w:rsidRDefault="004018CF">
            <w:pPr>
              <w:jc w:val="both"/>
            </w:pPr>
            <w:r w:rsidRPr="003870AB">
              <w:t>¿El requerimiento viola alguna restricción del dominio del sistema?</w:t>
            </w:r>
          </w:p>
        </w:tc>
        <w:tc>
          <w:tcPr>
            <w:tcW w:w="2693" w:type="dxa"/>
            <w:vAlign w:val="center"/>
          </w:tcPr>
          <w:p w14:paraId="000000E1" w14:textId="77777777" w:rsidR="00E2274D" w:rsidRPr="003870AB" w:rsidRDefault="00E2274D">
            <w:pPr>
              <w:jc w:val="both"/>
            </w:pPr>
          </w:p>
        </w:tc>
      </w:tr>
      <w:tr w:rsidR="00E2274D" w:rsidRPr="003870AB" w14:paraId="4E7C3623" w14:textId="77777777">
        <w:tc>
          <w:tcPr>
            <w:tcW w:w="461" w:type="dxa"/>
            <w:vAlign w:val="center"/>
          </w:tcPr>
          <w:p w14:paraId="000000E2" w14:textId="77777777" w:rsidR="00E2274D" w:rsidRPr="003870AB" w:rsidRDefault="004018CF">
            <w:pPr>
              <w:jc w:val="center"/>
            </w:pPr>
            <w:r w:rsidRPr="003870AB">
              <w:t>6</w:t>
            </w:r>
          </w:p>
        </w:tc>
        <w:tc>
          <w:tcPr>
            <w:tcW w:w="10166" w:type="dxa"/>
            <w:vAlign w:val="center"/>
          </w:tcPr>
          <w:p w14:paraId="000000E3" w14:textId="77777777" w:rsidR="00E2274D" w:rsidRPr="003870AB" w:rsidRDefault="004018CF">
            <w:pPr>
              <w:jc w:val="both"/>
            </w:pPr>
            <w:r w:rsidRPr="003870AB">
              <w:t>¿Se puede probar y testear el requerimiento?</w:t>
            </w:r>
          </w:p>
          <w:p w14:paraId="000000E4" w14:textId="77777777" w:rsidR="00E2274D" w:rsidRPr="003870AB" w:rsidRDefault="004018CF">
            <w:pPr>
              <w:jc w:val="both"/>
            </w:pPr>
            <w:r w:rsidRPr="003870AB">
              <w:t>¿Se pueden especificar los criterios de validación para ejecutar la prueba del requerimiento?</w:t>
            </w:r>
          </w:p>
        </w:tc>
        <w:tc>
          <w:tcPr>
            <w:tcW w:w="2693" w:type="dxa"/>
            <w:vAlign w:val="center"/>
          </w:tcPr>
          <w:p w14:paraId="000000E5" w14:textId="77777777" w:rsidR="00E2274D" w:rsidRPr="003870AB" w:rsidRDefault="00E2274D">
            <w:pPr>
              <w:jc w:val="both"/>
            </w:pPr>
          </w:p>
        </w:tc>
      </w:tr>
      <w:tr w:rsidR="00E2274D" w:rsidRPr="003870AB" w14:paraId="0E35AF70" w14:textId="77777777">
        <w:tc>
          <w:tcPr>
            <w:tcW w:w="461" w:type="dxa"/>
            <w:vAlign w:val="center"/>
          </w:tcPr>
          <w:p w14:paraId="000000E6" w14:textId="77777777" w:rsidR="00E2274D" w:rsidRPr="003870AB" w:rsidRDefault="004018CF">
            <w:pPr>
              <w:jc w:val="center"/>
            </w:pPr>
            <w:r w:rsidRPr="003870AB">
              <w:t>7</w:t>
            </w:r>
          </w:p>
        </w:tc>
        <w:tc>
          <w:tcPr>
            <w:tcW w:w="10166" w:type="dxa"/>
            <w:vAlign w:val="center"/>
          </w:tcPr>
          <w:p w14:paraId="000000E7" w14:textId="77777777" w:rsidR="00E2274D" w:rsidRPr="003870AB" w:rsidRDefault="004018CF">
            <w:pPr>
              <w:jc w:val="both"/>
            </w:pPr>
            <w:r w:rsidRPr="003870AB">
              <w:t>¿Se puede hacer la trazabilidad del requerimiento con alguno de los modelos creados?</w:t>
            </w:r>
          </w:p>
        </w:tc>
        <w:tc>
          <w:tcPr>
            <w:tcW w:w="2693" w:type="dxa"/>
            <w:vAlign w:val="center"/>
          </w:tcPr>
          <w:p w14:paraId="000000E8" w14:textId="77777777" w:rsidR="00E2274D" w:rsidRPr="003870AB" w:rsidRDefault="00E2274D">
            <w:pPr>
              <w:jc w:val="both"/>
            </w:pPr>
          </w:p>
        </w:tc>
      </w:tr>
      <w:tr w:rsidR="00E2274D" w:rsidRPr="003870AB" w14:paraId="3C98238B" w14:textId="77777777">
        <w:tc>
          <w:tcPr>
            <w:tcW w:w="461" w:type="dxa"/>
            <w:vAlign w:val="center"/>
          </w:tcPr>
          <w:p w14:paraId="000000E9" w14:textId="77777777" w:rsidR="00E2274D" w:rsidRPr="003870AB" w:rsidRDefault="004018CF">
            <w:pPr>
              <w:jc w:val="center"/>
            </w:pPr>
            <w:r w:rsidRPr="003870AB">
              <w:t>8</w:t>
            </w:r>
          </w:p>
        </w:tc>
        <w:tc>
          <w:tcPr>
            <w:tcW w:w="10166" w:type="dxa"/>
            <w:vAlign w:val="center"/>
          </w:tcPr>
          <w:p w14:paraId="000000EA" w14:textId="77777777" w:rsidR="00E2274D" w:rsidRPr="003870AB" w:rsidRDefault="004018CF">
            <w:pPr>
              <w:jc w:val="both"/>
            </w:pPr>
            <w:r w:rsidRPr="003870AB">
              <w:t>¿Está la especificación estructurada de tal forma que lleve al entendimiento, referenciación y fácil interpretación en productos de trabajo más técnicos?</w:t>
            </w:r>
          </w:p>
        </w:tc>
        <w:tc>
          <w:tcPr>
            <w:tcW w:w="2693" w:type="dxa"/>
            <w:vAlign w:val="center"/>
          </w:tcPr>
          <w:p w14:paraId="000000EB" w14:textId="77777777" w:rsidR="00E2274D" w:rsidRPr="003870AB" w:rsidRDefault="00E2274D">
            <w:pPr>
              <w:jc w:val="both"/>
            </w:pPr>
          </w:p>
        </w:tc>
      </w:tr>
      <w:tr w:rsidR="00E2274D" w:rsidRPr="003870AB" w14:paraId="33986CC1" w14:textId="77777777">
        <w:tc>
          <w:tcPr>
            <w:tcW w:w="461" w:type="dxa"/>
            <w:vAlign w:val="center"/>
          </w:tcPr>
          <w:p w14:paraId="000000EC" w14:textId="77777777" w:rsidR="00E2274D" w:rsidRPr="003870AB" w:rsidRDefault="004018CF">
            <w:pPr>
              <w:jc w:val="center"/>
            </w:pPr>
            <w:r w:rsidRPr="003870AB">
              <w:t>9</w:t>
            </w:r>
          </w:p>
        </w:tc>
        <w:tc>
          <w:tcPr>
            <w:tcW w:w="10166" w:type="dxa"/>
            <w:vAlign w:val="center"/>
          </w:tcPr>
          <w:p w14:paraId="000000ED" w14:textId="77777777" w:rsidR="00E2274D" w:rsidRPr="003870AB" w:rsidRDefault="004018CF">
            <w:pPr>
              <w:jc w:val="both"/>
            </w:pPr>
            <w:r w:rsidRPr="003870AB">
              <w:t>¿La especificación tiene un índice?</w:t>
            </w:r>
          </w:p>
        </w:tc>
        <w:tc>
          <w:tcPr>
            <w:tcW w:w="2693" w:type="dxa"/>
            <w:vAlign w:val="center"/>
          </w:tcPr>
          <w:p w14:paraId="000000EE" w14:textId="77777777" w:rsidR="00E2274D" w:rsidRPr="003870AB" w:rsidRDefault="00E2274D">
            <w:pPr>
              <w:jc w:val="both"/>
            </w:pPr>
          </w:p>
        </w:tc>
      </w:tr>
      <w:tr w:rsidR="00E2274D" w:rsidRPr="003870AB" w14:paraId="7990F91C" w14:textId="77777777">
        <w:tc>
          <w:tcPr>
            <w:tcW w:w="461" w:type="dxa"/>
            <w:vAlign w:val="center"/>
          </w:tcPr>
          <w:p w14:paraId="000000EF" w14:textId="77777777" w:rsidR="00E2274D" w:rsidRPr="003870AB" w:rsidRDefault="004018CF">
            <w:pPr>
              <w:jc w:val="center"/>
            </w:pPr>
            <w:r w:rsidRPr="003870AB">
              <w:t>10</w:t>
            </w:r>
          </w:p>
        </w:tc>
        <w:tc>
          <w:tcPr>
            <w:tcW w:w="10166" w:type="dxa"/>
            <w:vAlign w:val="center"/>
          </w:tcPr>
          <w:p w14:paraId="000000F0" w14:textId="77777777" w:rsidR="00E2274D" w:rsidRPr="003870AB" w:rsidRDefault="004018CF">
            <w:pPr>
              <w:jc w:val="both"/>
            </w:pPr>
            <w:r w:rsidRPr="003870AB">
              <w:t>¿Tienen claridad los requisitos asociados al desempeño, comportamiento y características operativas?</w:t>
            </w:r>
          </w:p>
          <w:p w14:paraId="000000F1" w14:textId="77777777" w:rsidR="00E2274D" w:rsidRPr="003870AB" w:rsidRDefault="004018CF">
            <w:pPr>
              <w:jc w:val="both"/>
            </w:pPr>
            <w:r w:rsidRPr="003870AB">
              <w:t>¿Qué requisitos parecen estar implícitos?</w:t>
            </w:r>
          </w:p>
        </w:tc>
        <w:tc>
          <w:tcPr>
            <w:tcW w:w="2693" w:type="dxa"/>
            <w:vAlign w:val="center"/>
          </w:tcPr>
          <w:p w14:paraId="000000F2" w14:textId="77777777" w:rsidR="00E2274D" w:rsidRPr="003870AB" w:rsidRDefault="00E2274D">
            <w:pPr>
              <w:jc w:val="both"/>
            </w:pPr>
          </w:p>
        </w:tc>
      </w:tr>
    </w:tbl>
    <w:p w14:paraId="000000F3" w14:textId="60871AE3" w:rsidR="00E2274D" w:rsidRPr="003870AB" w:rsidRDefault="004018CF">
      <w:pPr>
        <w:ind w:left="567"/>
        <w:jc w:val="both"/>
        <w:rPr>
          <w:lang w:val="en-US"/>
        </w:rPr>
      </w:pPr>
      <w:r w:rsidRPr="003870AB">
        <w:rPr>
          <w:i/>
          <w:lang w:val="en-US"/>
        </w:rPr>
        <w:t>Nota</w:t>
      </w:r>
      <w:r w:rsidRPr="003870AB">
        <w:rPr>
          <w:lang w:val="en-US"/>
        </w:rPr>
        <w:t xml:space="preserve">. </w:t>
      </w:r>
      <w:proofErr w:type="spellStart"/>
      <w:r w:rsidR="00A923EE" w:rsidRPr="003870AB">
        <w:rPr>
          <w:lang w:val="en-US"/>
        </w:rPr>
        <w:t>Adaptada</w:t>
      </w:r>
      <w:proofErr w:type="spellEnd"/>
      <w:r w:rsidR="009C79F0" w:rsidRPr="003870AB">
        <w:rPr>
          <w:lang w:val="en-US"/>
        </w:rPr>
        <w:t xml:space="preserve"> de </w:t>
      </w:r>
      <w:r w:rsidR="008A5597" w:rsidRPr="008A5597">
        <w:rPr>
          <w:i/>
          <w:iCs/>
          <w:color w:val="000000"/>
          <w:lang w:val="en-US"/>
        </w:rPr>
        <w:t>Software</w:t>
      </w:r>
      <w:r w:rsidR="009C79F0" w:rsidRPr="003870AB">
        <w:rPr>
          <w:i/>
          <w:color w:val="000000"/>
          <w:lang w:val="en-US"/>
        </w:rPr>
        <w:t xml:space="preserve"> Engineering: A Practitioner's Approach</w:t>
      </w:r>
      <w:r w:rsidR="009C79F0" w:rsidRPr="003870AB">
        <w:rPr>
          <w:lang w:val="en-US"/>
        </w:rPr>
        <w:t>.</w:t>
      </w:r>
      <w:r w:rsidRPr="003870AB">
        <w:rPr>
          <w:lang w:val="en-US"/>
        </w:rPr>
        <w:t xml:space="preserve"> Pressman y Maxim (2019).</w:t>
      </w:r>
    </w:p>
    <w:p w14:paraId="000000F4" w14:textId="77777777" w:rsidR="00E2274D" w:rsidRPr="003870AB" w:rsidRDefault="00E2274D">
      <w:pPr>
        <w:rPr>
          <w:lang w:val="en-US"/>
        </w:rPr>
      </w:pPr>
    </w:p>
    <w:p w14:paraId="000000F5" w14:textId="77777777" w:rsidR="00E2274D" w:rsidRPr="003870AB" w:rsidRDefault="00E2274D">
      <w:pPr>
        <w:rPr>
          <w:lang w:val="en-US"/>
        </w:rPr>
      </w:pPr>
    </w:p>
    <w:p w14:paraId="000000F6" w14:textId="5268DF1D" w:rsidR="00E2274D" w:rsidRPr="003870AB" w:rsidRDefault="00943028">
      <w:pPr>
        <w:rPr>
          <w:lang w:val="en-US"/>
        </w:rPr>
      </w:pPr>
      <w:bookmarkStart w:id="47" w:name="TASLIDE2"/>
      <w:r w:rsidRPr="00943028">
        <w:rPr>
          <w:highlight w:val="yellow"/>
          <w:lang w:val="en-US"/>
        </w:rPr>
        <w:t>INSERTAR ESTE RECURSO DE TARJETAS ANIMADAS EN SLIDE 2 DE SER POSIBLE</w:t>
      </w:r>
    </w:p>
    <w:tbl>
      <w:tblPr>
        <w:tblStyle w:val="affffffffffffffb"/>
        <w:tblW w:w="137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87"/>
        <w:gridCol w:w="5952"/>
      </w:tblGrid>
      <w:tr w:rsidR="00E2274D" w:rsidRPr="003870AB" w14:paraId="49B18E93" w14:textId="77777777">
        <w:tc>
          <w:tcPr>
            <w:tcW w:w="778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bookmarkEnd w:id="47"/>
          <w:p w14:paraId="000000F7" w14:textId="77777777" w:rsidR="00E2274D" w:rsidRPr="003870AB" w:rsidRDefault="004018CF">
            <w:pPr>
              <w:widowControl w:val="0"/>
              <w:rPr>
                <w:b/>
              </w:rPr>
            </w:pPr>
            <w:r w:rsidRPr="003870AB">
              <w:rPr>
                <w:b/>
              </w:rPr>
              <w:t>Tipo de recurso</w:t>
            </w:r>
          </w:p>
        </w:tc>
        <w:tc>
          <w:tcPr>
            <w:tcW w:w="59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F8" w14:textId="4657F5D9" w:rsidR="00E2274D" w:rsidRPr="003870AB" w:rsidRDefault="004018CF">
            <w:r w:rsidRPr="00AB79DE">
              <w:rPr>
                <w:highlight w:val="yellow"/>
              </w:rPr>
              <w:t xml:space="preserve">Tarjetas </w:t>
            </w:r>
            <w:r w:rsidR="008B0D20" w:rsidRPr="00AB79DE">
              <w:rPr>
                <w:highlight w:val="yellow"/>
              </w:rPr>
              <w:t>a</w:t>
            </w:r>
            <w:r w:rsidRPr="00AB79DE">
              <w:rPr>
                <w:highlight w:val="yellow"/>
              </w:rPr>
              <w:t xml:space="preserve">nimadas provenientes de </w:t>
            </w:r>
            <w:proofErr w:type="spellStart"/>
            <w:r w:rsidRPr="00AB79DE">
              <w:rPr>
                <w:highlight w:val="yellow"/>
              </w:rPr>
              <w:t>Slide</w:t>
            </w:r>
            <w:proofErr w:type="spellEnd"/>
            <w:r w:rsidRPr="00AB79DE">
              <w:rPr>
                <w:highlight w:val="yellow"/>
              </w:rPr>
              <w:t xml:space="preserve"> 2</w:t>
            </w:r>
          </w:p>
        </w:tc>
      </w:tr>
      <w:tr w:rsidR="00E2274D" w:rsidRPr="003870AB" w14:paraId="3BB76A5B" w14:textId="77777777">
        <w:tc>
          <w:tcPr>
            <w:tcW w:w="7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9" w14:textId="77777777" w:rsidR="00E2274D" w:rsidRPr="003870AB" w:rsidRDefault="004018CF">
            <w:pPr>
              <w:widowControl w:val="0"/>
              <w:rPr>
                <w:b/>
              </w:rPr>
            </w:pPr>
            <w:r w:rsidRPr="003870AB">
              <w:rPr>
                <w:b/>
              </w:rPr>
              <w:t>Introducción</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A" w14:textId="77777777" w:rsidR="00E2274D" w:rsidRPr="003870AB" w:rsidRDefault="004018CF">
            <w:pPr>
              <w:widowControl w:val="0"/>
            </w:pPr>
            <w:r w:rsidRPr="003870AB">
              <w:t xml:space="preserve">Problemas que pueden surgir en esta etapa: </w:t>
            </w:r>
          </w:p>
        </w:tc>
      </w:tr>
      <w:tr w:rsidR="00E2274D" w:rsidRPr="003870AB" w14:paraId="14C5E6DA" w14:textId="77777777">
        <w:tc>
          <w:tcPr>
            <w:tcW w:w="7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B" w14:textId="77777777" w:rsidR="00E2274D" w:rsidRPr="003870AB" w:rsidRDefault="004018CF">
            <w:pPr>
              <w:pBdr>
                <w:top w:val="nil"/>
                <w:left w:val="nil"/>
                <w:bottom w:val="nil"/>
                <w:right w:val="nil"/>
                <w:between w:val="nil"/>
              </w:pBdr>
              <w:jc w:val="both"/>
              <w:rPr>
                <w:b/>
                <w:color w:val="000000"/>
              </w:rPr>
            </w:pPr>
            <w:r w:rsidRPr="003870AB">
              <w:rPr>
                <w:b/>
                <w:color w:val="000000"/>
              </w:rPr>
              <w:t>Problemas de alcance</w:t>
            </w:r>
          </w:p>
          <w:p w14:paraId="000000FC" w14:textId="77777777" w:rsidR="00E2274D" w:rsidRPr="003870AB" w:rsidRDefault="00000000">
            <w:pPr>
              <w:pBdr>
                <w:top w:val="nil"/>
                <w:left w:val="nil"/>
                <w:bottom w:val="nil"/>
                <w:right w:val="nil"/>
                <w:between w:val="nil"/>
              </w:pBdr>
              <w:jc w:val="both"/>
              <w:rPr>
                <w:b/>
                <w:color w:val="000000"/>
              </w:rPr>
            </w:pPr>
            <w:sdt>
              <w:sdtPr>
                <w:tag w:val="goog_rdk_19"/>
                <w:id w:val="217023417"/>
              </w:sdtPr>
              <w:sdtContent>
                <w:commentRangeStart w:id="48"/>
              </w:sdtContent>
            </w:sdt>
            <w:r w:rsidR="004018CF" w:rsidRPr="003870AB">
              <w:rPr>
                <w:noProof/>
              </w:rPr>
              <w:drawing>
                <wp:inline distT="0" distB="0" distL="0" distR="0" wp14:anchorId="047DFB68" wp14:editId="70227EB3">
                  <wp:extent cx="1518602" cy="1264456"/>
                  <wp:effectExtent l="0" t="0" r="0" b="0"/>
                  <wp:docPr id="79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1518602" cy="1264456"/>
                          </a:xfrm>
                          <a:prstGeom prst="rect">
                            <a:avLst/>
                          </a:prstGeom>
                          <a:ln/>
                        </pic:spPr>
                      </pic:pic>
                    </a:graphicData>
                  </a:graphic>
                </wp:inline>
              </w:drawing>
            </w:r>
            <w:commentRangeEnd w:id="48"/>
            <w:r w:rsidR="004018CF" w:rsidRPr="003870AB">
              <w:commentReference w:id="48"/>
            </w:r>
          </w:p>
          <w:p w14:paraId="000000FD" w14:textId="77777777" w:rsidR="00E2274D" w:rsidRPr="003870AB" w:rsidRDefault="004018CF">
            <w:pPr>
              <w:pBdr>
                <w:top w:val="nil"/>
                <w:left w:val="nil"/>
                <w:bottom w:val="nil"/>
                <w:right w:val="nil"/>
                <w:between w:val="nil"/>
              </w:pBdr>
              <w:jc w:val="both"/>
              <w:rPr>
                <w:b/>
                <w:color w:val="000000"/>
              </w:rPr>
            </w:pPr>
            <w:r w:rsidRPr="003870AB">
              <w:t>Imagen: 228131_i210</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0000FE" w14:textId="77777777" w:rsidR="00E2274D" w:rsidRPr="003870AB" w:rsidRDefault="004018CF">
            <w:pPr>
              <w:widowControl w:val="0"/>
              <w:jc w:val="both"/>
            </w:pPr>
            <w:r w:rsidRPr="003870AB">
              <w:rPr>
                <w:color w:val="000000"/>
              </w:rPr>
              <w:lastRenderedPageBreak/>
              <w:t>Si se especifican detalles técnicos innecesarios, el límite de lo que debe hacer el sistema se confunde y se pierden los objetivos generales del sistema.</w:t>
            </w:r>
          </w:p>
        </w:tc>
      </w:tr>
      <w:tr w:rsidR="00E2274D" w:rsidRPr="003870AB" w14:paraId="612CAD30" w14:textId="77777777">
        <w:tc>
          <w:tcPr>
            <w:tcW w:w="7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F" w14:textId="77777777" w:rsidR="00E2274D" w:rsidRPr="003870AB" w:rsidRDefault="004018CF">
            <w:pPr>
              <w:pBdr>
                <w:top w:val="nil"/>
                <w:left w:val="nil"/>
                <w:bottom w:val="nil"/>
                <w:right w:val="nil"/>
                <w:between w:val="nil"/>
              </w:pBdr>
              <w:jc w:val="both"/>
              <w:rPr>
                <w:b/>
                <w:color w:val="000000"/>
              </w:rPr>
            </w:pPr>
            <w:r w:rsidRPr="003870AB">
              <w:rPr>
                <w:b/>
                <w:color w:val="000000"/>
              </w:rPr>
              <w:t>Problemas de entendimiento</w:t>
            </w:r>
          </w:p>
          <w:p w14:paraId="00000100" w14:textId="77777777" w:rsidR="00E2274D" w:rsidRPr="003870AB" w:rsidRDefault="00000000">
            <w:pPr>
              <w:pBdr>
                <w:top w:val="nil"/>
                <w:left w:val="nil"/>
                <w:bottom w:val="nil"/>
                <w:right w:val="nil"/>
                <w:between w:val="nil"/>
              </w:pBdr>
              <w:jc w:val="both"/>
              <w:rPr>
                <w:color w:val="808080"/>
              </w:rPr>
            </w:pPr>
            <w:sdt>
              <w:sdtPr>
                <w:tag w:val="goog_rdk_20"/>
                <w:id w:val="241923529"/>
              </w:sdtPr>
              <w:sdtContent>
                <w:commentRangeStart w:id="49"/>
              </w:sdtContent>
            </w:sdt>
            <w:r w:rsidR="004018CF" w:rsidRPr="003870AB">
              <w:rPr>
                <w:noProof/>
              </w:rPr>
              <w:drawing>
                <wp:inline distT="0" distB="0" distL="0" distR="0" wp14:anchorId="76638286" wp14:editId="6293454A">
                  <wp:extent cx="1922860" cy="1535056"/>
                  <wp:effectExtent l="0" t="0" r="0" b="0"/>
                  <wp:docPr id="75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0"/>
                          <a:srcRect/>
                          <a:stretch>
                            <a:fillRect/>
                          </a:stretch>
                        </pic:blipFill>
                        <pic:spPr>
                          <a:xfrm>
                            <a:off x="0" y="0"/>
                            <a:ext cx="1922860" cy="1535056"/>
                          </a:xfrm>
                          <a:prstGeom prst="rect">
                            <a:avLst/>
                          </a:prstGeom>
                          <a:ln/>
                        </pic:spPr>
                      </pic:pic>
                    </a:graphicData>
                  </a:graphic>
                </wp:inline>
              </w:drawing>
            </w:r>
            <w:commentRangeEnd w:id="49"/>
            <w:r w:rsidR="004018CF" w:rsidRPr="003870AB">
              <w:commentReference w:id="49"/>
            </w:r>
          </w:p>
          <w:p w14:paraId="00000101" w14:textId="77777777" w:rsidR="00E2274D" w:rsidRPr="003870AB" w:rsidRDefault="004018CF">
            <w:pPr>
              <w:pBdr>
                <w:top w:val="nil"/>
                <w:left w:val="nil"/>
                <w:bottom w:val="nil"/>
                <w:right w:val="nil"/>
                <w:between w:val="nil"/>
              </w:pBdr>
              <w:jc w:val="both"/>
              <w:rPr>
                <w:color w:val="808080"/>
              </w:rPr>
            </w:pPr>
            <w:r w:rsidRPr="003870AB">
              <w:t>Imagen: 228131_i211</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2" w14:textId="5675C327" w:rsidR="00E2274D" w:rsidRPr="003870AB" w:rsidRDefault="008551B2">
            <w:pPr>
              <w:widowControl w:val="0"/>
              <w:jc w:val="both"/>
            </w:pPr>
            <w:r w:rsidRPr="003870AB">
              <w:rPr>
                <w:color w:val="000000"/>
              </w:rPr>
              <w:t xml:space="preserve">Surgen </w:t>
            </w:r>
            <w:r w:rsidR="004018CF" w:rsidRPr="003870AB">
              <w:rPr>
                <w:color w:val="000000"/>
              </w:rPr>
              <w:t>porque hay diferencias entre la visión, el léxico e incluso la forma de ser entre clientes</w:t>
            </w:r>
            <w:r w:rsidRPr="003870AB">
              <w:rPr>
                <w:color w:val="000000"/>
              </w:rPr>
              <w:t xml:space="preserve">, </w:t>
            </w:r>
            <w:r w:rsidR="004018CF" w:rsidRPr="003870AB">
              <w:rPr>
                <w:color w:val="000000"/>
              </w:rPr>
              <w:t>usuarios, patrocinadores y el equipo de desarrollo.</w:t>
            </w:r>
          </w:p>
        </w:tc>
      </w:tr>
      <w:tr w:rsidR="00E2274D" w:rsidRPr="003870AB" w14:paraId="345E69E0" w14:textId="77777777">
        <w:tc>
          <w:tcPr>
            <w:tcW w:w="7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3" w14:textId="77777777" w:rsidR="00E2274D" w:rsidRPr="003870AB" w:rsidRDefault="004018CF">
            <w:pPr>
              <w:pBdr>
                <w:top w:val="nil"/>
                <w:left w:val="nil"/>
                <w:bottom w:val="nil"/>
                <w:right w:val="nil"/>
                <w:between w:val="nil"/>
              </w:pBdr>
              <w:jc w:val="both"/>
              <w:rPr>
                <w:b/>
                <w:color w:val="000000"/>
              </w:rPr>
            </w:pPr>
            <w:r w:rsidRPr="003870AB">
              <w:rPr>
                <w:b/>
                <w:color w:val="000000"/>
              </w:rPr>
              <w:t>Problemas de volatilidad</w:t>
            </w:r>
          </w:p>
          <w:p w14:paraId="00000104" w14:textId="77777777" w:rsidR="00E2274D" w:rsidRPr="003870AB" w:rsidRDefault="00000000">
            <w:pPr>
              <w:pBdr>
                <w:top w:val="nil"/>
                <w:left w:val="nil"/>
                <w:bottom w:val="nil"/>
                <w:right w:val="nil"/>
                <w:between w:val="nil"/>
              </w:pBdr>
              <w:jc w:val="both"/>
              <w:rPr>
                <w:color w:val="808080"/>
              </w:rPr>
            </w:pPr>
            <w:sdt>
              <w:sdtPr>
                <w:tag w:val="goog_rdk_21"/>
                <w:id w:val="335123147"/>
              </w:sdtPr>
              <w:sdtContent>
                <w:commentRangeStart w:id="50"/>
              </w:sdtContent>
            </w:sdt>
            <w:r w:rsidR="004018CF" w:rsidRPr="003870AB">
              <w:rPr>
                <w:noProof/>
              </w:rPr>
              <w:drawing>
                <wp:inline distT="0" distB="0" distL="0" distR="0" wp14:anchorId="46D61667" wp14:editId="1E264430">
                  <wp:extent cx="2342515" cy="1035685"/>
                  <wp:effectExtent l="0" t="0" r="0" b="0"/>
                  <wp:docPr id="75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1"/>
                          <a:srcRect/>
                          <a:stretch>
                            <a:fillRect/>
                          </a:stretch>
                        </pic:blipFill>
                        <pic:spPr>
                          <a:xfrm>
                            <a:off x="0" y="0"/>
                            <a:ext cx="2342515" cy="1035685"/>
                          </a:xfrm>
                          <a:prstGeom prst="rect">
                            <a:avLst/>
                          </a:prstGeom>
                          <a:ln/>
                        </pic:spPr>
                      </pic:pic>
                    </a:graphicData>
                  </a:graphic>
                </wp:inline>
              </w:drawing>
            </w:r>
            <w:commentRangeEnd w:id="50"/>
            <w:r w:rsidR="004018CF" w:rsidRPr="003870AB">
              <w:commentReference w:id="50"/>
            </w:r>
          </w:p>
          <w:p w14:paraId="00000105" w14:textId="77777777" w:rsidR="00E2274D" w:rsidRPr="003870AB" w:rsidRDefault="004018CF">
            <w:pPr>
              <w:pBdr>
                <w:top w:val="nil"/>
                <w:left w:val="nil"/>
                <w:bottom w:val="nil"/>
                <w:right w:val="nil"/>
                <w:between w:val="nil"/>
              </w:pBdr>
              <w:jc w:val="both"/>
              <w:rPr>
                <w:color w:val="808080"/>
              </w:rPr>
            </w:pPr>
            <w:r w:rsidRPr="003870AB">
              <w:t>Imagen: 228131_i212</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000106" w14:textId="77777777" w:rsidR="00E2274D" w:rsidRPr="003870AB" w:rsidRDefault="004018CF">
            <w:pPr>
              <w:widowControl w:val="0"/>
              <w:jc w:val="both"/>
              <w:rPr>
                <w:color w:val="999999"/>
              </w:rPr>
            </w:pPr>
            <w:r w:rsidRPr="003870AB">
              <w:rPr>
                <w:color w:val="000000"/>
              </w:rPr>
              <w:t>Los requerimientos no son estáticos pues cambian con el tiempo, el mercado, una nueva regulación o aparición de un producto de la competencia.</w:t>
            </w:r>
          </w:p>
        </w:tc>
      </w:tr>
    </w:tbl>
    <w:p w14:paraId="00000107" w14:textId="77777777" w:rsidR="00E2274D" w:rsidRPr="003870AB" w:rsidRDefault="00E2274D"/>
    <w:p w14:paraId="00000108" w14:textId="77777777" w:rsidR="00E2274D" w:rsidRPr="003870AB" w:rsidRDefault="00E2274D"/>
    <w:tbl>
      <w:tblPr>
        <w:tblStyle w:val="afffffffff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E2274D" w:rsidRPr="003870AB" w14:paraId="251073BE" w14:textId="77777777">
        <w:tc>
          <w:tcPr>
            <w:tcW w:w="46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09" w14:textId="77777777" w:rsidR="00E2274D" w:rsidRPr="003870AB" w:rsidRDefault="004018CF">
            <w:pPr>
              <w:widowControl w:val="0"/>
              <w:rPr>
                <w:b/>
              </w:rPr>
            </w:pPr>
            <w:r w:rsidRPr="003870AB">
              <w:rPr>
                <w:b/>
              </w:rPr>
              <w:t>Tipo de recurso</w:t>
            </w:r>
          </w:p>
        </w:tc>
        <w:tc>
          <w:tcPr>
            <w:tcW w:w="874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0A" w14:textId="2F8E7D37" w:rsidR="00E2274D" w:rsidRPr="003870AB" w:rsidRDefault="004018CF">
            <w:r w:rsidRPr="003870AB">
              <w:t xml:space="preserve">Tarjetas </w:t>
            </w:r>
            <w:r w:rsidR="005C2E13" w:rsidRPr="003870AB">
              <w:t>a</w:t>
            </w:r>
            <w:r w:rsidRPr="003870AB">
              <w:t xml:space="preserve">nimadas provenientes de </w:t>
            </w:r>
            <w:proofErr w:type="spellStart"/>
            <w:r w:rsidRPr="003870AB">
              <w:t>Slide</w:t>
            </w:r>
            <w:proofErr w:type="spellEnd"/>
            <w:r w:rsidRPr="003870AB">
              <w:t xml:space="preserve"> 6</w:t>
            </w:r>
          </w:p>
        </w:tc>
      </w:tr>
      <w:tr w:rsidR="00E2274D" w:rsidRPr="003870AB" w14:paraId="033510CD"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B" w14:textId="77777777" w:rsidR="00E2274D" w:rsidRPr="003870AB" w:rsidRDefault="004018CF">
            <w:pPr>
              <w:widowControl w:val="0"/>
              <w:rPr>
                <w:b/>
              </w:rPr>
            </w:pPr>
            <w:r w:rsidRPr="003870AB">
              <w:rPr>
                <w:b/>
              </w:rPr>
              <w:t>Introducción</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C" w14:textId="4FA9CD58" w:rsidR="00E2274D" w:rsidRPr="003870AB" w:rsidRDefault="004018CF">
            <w:pPr>
              <w:widowControl w:val="0"/>
              <w:jc w:val="both"/>
              <w:rPr>
                <w:color w:val="999999"/>
              </w:rPr>
            </w:pPr>
            <w:r w:rsidRPr="003870AB">
              <w:t xml:space="preserve">La validación de requerimientos es un proceso continuo durante el desarrollo del </w:t>
            </w:r>
            <w:r w:rsidR="008A5597" w:rsidRPr="008A5597">
              <w:rPr>
                <w:i/>
                <w:iCs/>
              </w:rPr>
              <w:t>software</w:t>
            </w:r>
            <w:r w:rsidRPr="003870AB">
              <w:t xml:space="preserve">, para asegurar que el resultado represente las necesidades y expectativas de los clientes. Esta actividad contribuye a mejorar la calidad de los requerimientos, a reducir costos, tiempos y riesgos en el desarrollo de </w:t>
            </w:r>
            <w:r w:rsidR="008A5597" w:rsidRPr="008A5597">
              <w:rPr>
                <w:i/>
                <w:iCs/>
              </w:rPr>
              <w:t>software</w:t>
            </w:r>
            <w:r w:rsidRPr="003870AB">
              <w:t xml:space="preserve"> (Santana et al., 2020).</w:t>
            </w:r>
          </w:p>
        </w:tc>
      </w:tr>
      <w:tr w:rsidR="00E2274D" w:rsidRPr="003870AB" w14:paraId="5FA303C5"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D" w14:textId="77777777" w:rsidR="00E2274D" w:rsidRPr="003870AB" w:rsidRDefault="00000000">
            <w:pPr>
              <w:widowControl w:val="0"/>
            </w:pPr>
            <w:sdt>
              <w:sdtPr>
                <w:tag w:val="goog_rdk_22"/>
                <w:id w:val="1269045361"/>
              </w:sdtPr>
              <w:sdtContent>
                <w:commentRangeStart w:id="51"/>
              </w:sdtContent>
            </w:sdt>
            <w:r w:rsidR="004018CF" w:rsidRPr="003870AB">
              <w:rPr>
                <w:noProof/>
              </w:rPr>
              <w:drawing>
                <wp:inline distT="0" distB="0" distL="0" distR="0" wp14:anchorId="3D12A5F4" wp14:editId="0F75442E">
                  <wp:extent cx="1371075" cy="1371075"/>
                  <wp:effectExtent l="0" t="0" r="0" b="0"/>
                  <wp:docPr id="757" name="image73.jpg" descr="Una ilustración de prueba en línea en el concepto de educación móvil vectorial de estilo plano"/>
                  <wp:cNvGraphicFramePr/>
                  <a:graphic xmlns:a="http://schemas.openxmlformats.org/drawingml/2006/main">
                    <a:graphicData uri="http://schemas.openxmlformats.org/drawingml/2006/picture">
                      <pic:pic xmlns:pic="http://schemas.openxmlformats.org/drawingml/2006/picture">
                        <pic:nvPicPr>
                          <pic:cNvPr id="0" name="image73.jpg" descr="Una ilustración de prueba en línea en el concepto de educación móvil vectorial de estilo plano"/>
                          <pic:cNvPicPr preferRelativeResize="0"/>
                        </pic:nvPicPr>
                        <pic:blipFill>
                          <a:blip r:embed="rId32"/>
                          <a:srcRect/>
                          <a:stretch>
                            <a:fillRect/>
                          </a:stretch>
                        </pic:blipFill>
                        <pic:spPr>
                          <a:xfrm>
                            <a:off x="0" y="0"/>
                            <a:ext cx="1371075" cy="1371075"/>
                          </a:xfrm>
                          <a:prstGeom prst="rect">
                            <a:avLst/>
                          </a:prstGeom>
                          <a:ln/>
                        </pic:spPr>
                      </pic:pic>
                    </a:graphicData>
                  </a:graphic>
                </wp:inline>
              </w:drawing>
            </w:r>
            <w:commentRangeEnd w:id="51"/>
            <w:r w:rsidR="004018CF" w:rsidRPr="003870AB">
              <w:commentReference w:id="51"/>
            </w:r>
          </w:p>
          <w:p w14:paraId="0000010E" w14:textId="77777777" w:rsidR="00E2274D" w:rsidRPr="003870AB" w:rsidRDefault="004018CF">
            <w:pPr>
              <w:widowControl w:val="0"/>
            </w:pPr>
            <w:r w:rsidRPr="003870AB">
              <w:t>Imagen: 228131_i219</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0F" w14:textId="77931152" w:rsidR="00E2274D" w:rsidRPr="003870AB" w:rsidRDefault="004018CF">
            <w:pPr>
              <w:widowControl w:val="0"/>
              <w:jc w:val="both"/>
            </w:pPr>
            <w:r w:rsidRPr="003870AB">
              <w:t>El primer requisito es vago para los desarrolladores que lo prueben o evalúen</w:t>
            </w:r>
            <w:r w:rsidR="00F96819" w:rsidRPr="003870AB">
              <w:t>,</w:t>
            </w:r>
            <w:r w:rsidRPr="003870AB">
              <w:t xml:space="preserve"> ¿</w:t>
            </w:r>
            <w:r w:rsidR="00F96819" w:rsidRPr="003870AB">
              <w:t>q</w:t>
            </w:r>
            <w:r w:rsidRPr="003870AB">
              <w:t>ué significa exactamente "fácil de usar"? Para validarlo, debe ser cuantificado o calificado de alguna manera.</w:t>
            </w:r>
          </w:p>
        </w:tc>
      </w:tr>
      <w:tr w:rsidR="00E2274D" w:rsidRPr="003870AB" w14:paraId="37E66880"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0" w14:textId="77777777" w:rsidR="00E2274D" w:rsidRPr="003870AB" w:rsidRDefault="00000000">
            <w:pPr>
              <w:widowControl w:val="0"/>
            </w:pPr>
            <w:sdt>
              <w:sdtPr>
                <w:tag w:val="goog_rdk_23"/>
                <w:id w:val="397011224"/>
              </w:sdtPr>
              <w:sdtContent>
                <w:commentRangeStart w:id="52"/>
              </w:sdtContent>
            </w:sdt>
            <w:r w:rsidR="004018CF" w:rsidRPr="003870AB">
              <w:rPr>
                <w:noProof/>
              </w:rPr>
              <w:drawing>
                <wp:inline distT="0" distB="0" distL="0" distR="0" wp14:anchorId="20C55794" wp14:editId="4DBD8B74">
                  <wp:extent cx="1891575" cy="1514710"/>
                  <wp:effectExtent l="0" t="0" r="0" b="0"/>
                  <wp:docPr id="75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33"/>
                          <a:srcRect/>
                          <a:stretch>
                            <a:fillRect/>
                          </a:stretch>
                        </pic:blipFill>
                        <pic:spPr>
                          <a:xfrm>
                            <a:off x="0" y="0"/>
                            <a:ext cx="1891575" cy="1514710"/>
                          </a:xfrm>
                          <a:prstGeom prst="rect">
                            <a:avLst/>
                          </a:prstGeom>
                          <a:ln/>
                        </pic:spPr>
                      </pic:pic>
                    </a:graphicData>
                  </a:graphic>
                </wp:inline>
              </w:drawing>
            </w:r>
            <w:commentRangeEnd w:id="52"/>
            <w:r w:rsidR="004018CF" w:rsidRPr="003870AB">
              <w:commentReference w:id="52"/>
            </w:r>
          </w:p>
          <w:p w14:paraId="00000111" w14:textId="77777777" w:rsidR="00E2274D" w:rsidRPr="003870AB" w:rsidRDefault="004018CF">
            <w:pPr>
              <w:widowControl w:val="0"/>
            </w:pPr>
            <w:r w:rsidRPr="003870AB">
              <w:t>Imagen: 228131_i220</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2" w14:textId="44A23498" w:rsidR="00E2274D" w:rsidRPr="003870AB" w:rsidRDefault="004018CF">
            <w:pPr>
              <w:widowControl w:val="0"/>
              <w:jc w:val="both"/>
            </w:pPr>
            <w:r w:rsidRPr="003870AB">
              <w:t>El segundo requisito tiene un elemento cuantitativo (“menos de 0</w:t>
            </w:r>
            <w:r w:rsidR="00B23F08" w:rsidRPr="003870AB">
              <w:t>.</w:t>
            </w:r>
            <w:r w:rsidRPr="003870AB">
              <w:t>0001”), pero en las pruebas de intrusión son difíciles y consumen mucho tiempo</w:t>
            </w:r>
            <w:r w:rsidR="00B23F08" w:rsidRPr="003870AB">
              <w:t xml:space="preserve">; </w:t>
            </w:r>
            <w:r w:rsidRPr="003870AB">
              <w:t>además</w:t>
            </w:r>
            <w:r w:rsidR="00B23F08" w:rsidRPr="003870AB">
              <w:t>,</w:t>
            </w:r>
            <w:r w:rsidRPr="003870AB">
              <w:t xml:space="preserve"> ¿</w:t>
            </w:r>
            <w:r w:rsidR="00B23F08" w:rsidRPr="003870AB">
              <w:t>e</w:t>
            </w:r>
            <w:r w:rsidRPr="003870AB">
              <w:t>stá justificado este nivel de seguridad?</w:t>
            </w:r>
            <w:r w:rsidR="00B23F08" w:rsidRPr="003870AB">
              <w:t>,</w:t>
            </w:r>
            <w:r w:rsidRPr="003870AB">
              <w:t xml:space="preserve"> ¿</w:t>
            </w:r>
            <w:r w:rsidR="00B23F08" w:rsidRPr="003870AB">
              <w:t>p</w:t>
            </w:r>
            <w:r w:rsidRPr="003870AB">
              <w:t>ueden otros requisitos asociados a seguridad (por ejemplo, protección de contraseña, protocolo de enlace especializado) reemplaza</w:t>
            </w:r>
            <w:r w:rsidR="00B23F08" w:rsidRPr="003870AB">
              <w:t>r</w:t>
            </w:r>
            <w:r w:rsidRPr="003870AB">
              <w:t xml:space="preserve"> el requisito cuantitativo anotado?</w:t>
            </w:r>
          </w:p>
        </w:tc>
      </w:tr>
      <w:tr w:rsidR="00E2274D" w:rsidRPr="003870AB" w14:paraId="78539A54"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3" w14:textId="77777777" w:rsidR="00E2274D" w:rsidRPr="003870AB" w:rsidRDefault="00000000">
            <w:pPr>
              <w:widowControl w:val="0"/>
            </w:pPr>
            <w:sdt>
              <w:sdtPr>
                <w:tag w:val="goog_rdk_24"/>
                <w:id w:val="981964859"/>
              </w:sdtPr>
              <w:sdtContent>
                <w:commentRangeStart w:id="53"/>
              </w:sdtContent>
            </w:sdt>
            <w:r w:rsidR="004018CF" w:rsidRPr="003870AB">
              <w:rPr>
                <w:noProof/>
              </w:rPr>
              <w:drawing>
                <wp:inline distT="0" distB="0" distL="0" distR="0" wp14:anchorId="7B9BADF0" wp14:editId="1E6CD75C">
                  <wp:extent cx="1792030" cy="1712029"/>
                  <wp:effectExtent l="0" t="0" r="0" b="0"/>
                  <wp:docPr id="75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4"/>
                          <a:srcRect/>
                          <a:stretch>
                            <a:fillRect/>
                          </a:stretch>
                        </pic:blipFill>
                        <pic:spPr>
                          <a:xfrm>
                            <a:off x="0" y="0"/>
                            <a:ext cx="1792030" cy="1712029"/>
                          </a:xfrm>
                          <a:prstGeom prst="rect">
                            <a:avLst/>
                          </a:prstGeom>
                          <a:ln/>
                        </pic:spPr>
                      </pic:pic>
                    </a:graphicData>
                  </a:graphic>
                </wp:inline>
              </w:drawing>
            </w:r>
            <w:commentRangeEnd w:id="53"/>
            <w:r w:rsidR="004018CF" w:rsidRPr="003870AB">
              <w:commentReference w:id="53"/>
            </w:r>
          </w:p>
          <w:p w14:paraId="00000114" w14:textId="77777777" w:rsidR="00E2274D" w:rsidRPr="003870AB" w:rsidRDefault="004018CF">
            <w:pPr>
              <w:widowControl w:val="0"/>
            </w:pPr>
            <w:r w:rsidRPr="003870AB">
              <w:t>Imagen: 228131_i221</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5" w14:textId="77777777" w:rsidR="00E2274D" w:rsidRPr="003870AB" w:rsidRDefault="004018CF">
            <w:pPr>
              <w:widowControl w:val="0"/>
              <w:jc w:val="both"/>
              <w:rPr>
                <w:color w:val="999999"/>
              </w:rPr>
            </w:pPr>
            <w:r w:rsidRPr="003870AB">
              <w:t>Se hace mediante una revisión técnica en la que participan el equipo de trabajo y los demás interesados o sus representantes, que analizan la especificación en busca de errores de contenido o de interpretación, de aspectos en los que tal vez se requiera hacer aclaraciones, falta de información, inconsistencias y requerimientos conflictivos o inalcanzables</w:t>
            </w:r>
          </w:p>
        </w:tc>
      </w:tr>
    </w:tbl>
    <w:p w14:paraId="00000116" w14:textId="77777777" w:rsidR="00E2274D" w:rsidRPr="003870AB" w:rsidRDefault="00E2274D"/>
    <w:p w14:paraId="0000011A" w14:textId="77777777" w:rsidR="00E2274D" w:rsidRPr="003870AB" w:rsidRDefault="00E2274D"/>
    <w:p w14:paraId="0000011B" w14:textId="77777777" w:rsidR="00E2274D" w:rsidRPr="003870AB" w:rsidRDefault="004018CF">
      <w:pPr>
        <w:pStyle w:val="Ttulo2"/>
        <w:numPr>
          <w:ilvl w:val="1"/>
          <w:numId w:val="4"/>
        </w:numPr>
        <w:rPr>
          <w:b w:val="0"/>
        </w:rPr>
      </w:pPr>
      <w:bookmarkStart w:id="54" w:name="_heading=h.147n2zr" w:colFirst="0" w:colLast="0"/>
      <w:bookmarkEnd w:id="54"/>
      <w:r w:rsidRPr="003870AB">
        <w:rPr>
          <w:b w:val="0"/>
        </w:rPr>
        <w:t>Recogida de requisitos</w:t>
      </w:r>
    </w:p>
    <w:p w14:paraId="0000011C" w14:textId="77777777" w:rsidR="00E2274D" w:rsidRPr="003870AB" w:rsidRDefault="00E2274D"/>
    <w:tbl>
      <w:tblPr>
        <w:tblStyle w:val="affffffff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E2274D" w:rsidRPr="003870AB" w14:paraId="4029FBF1" w14:textId="77777777">
        <w:trPr>
          <w:trHeight w:val="580"/>
        </w:trPr>
        <w:tc>
          <w:tcPr>
            <w:tcW w:w="143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1D" w14:textId="77777777" w:rsidR="00E2274D" w:rsidRPr="003870AB" w:rsidRDefault="004018CF">
            <w:pPr>
              <w:widowControl w:val="0"/>
              <w:rPr>
                <w:b/>
              </w:rPr>
            </w:pPr>
            <w:r w:rsidRPr="003870AB">
              <w:rPr>
                <w:b/>
              </w:rPr>
              <w:t>Tipo de recurso</w:t>
            </w:r>
          </w:p>
        </w:tc>
        <w:tc>
          <w:tcPr>
            <w:tcW w:w="119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1E"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25B31A8E"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1F" w14:textId="1B5A8937" w:rsidR="00E2274D" w:rsidRPr="003870AB" w:rsidRDefault="004018CF">
            <w:pPr>
              <w:jc w:val="both"/>
            </w:pPr>
            <w:r w:rsidRPr="003870AB">
              <w:t>Hasta ahora se ha estudiado la importancia de los requerimientos y el proceso conjunto por el cual las partes interesadas acuerdan los mismos; pero estos</w:t>
            </w:r>
            <w:r w:rsidR="00FB0101" w:rsidRPr="003870AB">
              <w:t>, además de</w:t>
            </w:r>
            <w:r w:rsidRPr="003870AB">
              <w:t xml:space="preserve"> ser identificados, </w:t>
            </w:r>
            <w:r w:rsidR="00FB0101" w:rsidRPr="003870AB">
              <w:t xml:space="preserve">deben ser </w:t>
            </w:r>
            <w:r w:rsidRPr="003870AB">
              <w:t>descritos y documentados de forma estructurada y normalizada.</w:t>
            </w:r>
          </w:p>
          <w:p w14:paraId="00000120" w14:textId="77777777" w:rsidR="00E2274D" w:rsidRPr="003870AB" w:rsidRDefault="00E2274D">
            <w:pPr>
              <w:widowControl w:val="0"/>
              <w:rPr>
                <w:color w:val="B7B7B7"/>
              </w:rPr>
            </w:pPr>
          </w:p>
        </w:tc>
      </w:tr>
      <w:tr w:rsidR="00E2274D" w:rsidRPr="003870AB" w14:paraId="630E706E"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22" w14:textId="00CDEE35" w:rsidR="00E2274D" w:rsidRPr="003870AB" w:rsidRDefault="004018CF">
            <w:pPr>
              <w:widowControl w:val="0"/>
              <w:jc w:val="both"/>
            </w:pPr>
            <w:r w:rsidRPr="003870AB">
              <w:t>Declaraciones como: “</w:t>
            </w:r>
            <w:r w:rsidR="0043151F" w:rsidRPr="003870AB">
              <w:t>e</w:t>
            </w:r>
            <w:r w:rsidRPr="003870AB">
              <w:t xml:space="preserve">l programa debe escribirse en Java” no </w:t>
            </w:r>
            <w:r w:rsidR="0043151F" w:rsidRPr="003870AB">
              <w:t xml:space="preserve">es </w:t>
            </w:r>
            <w:r w:rsidRPr="003870AB">
              <w:t xml:space="preserve">un requerimiento porque </w:t>
            </w:r>
            <w:r w:rsidR="0043151F" w:rsidRPr="003870AB">
              <w:t xml:space="preserve">es </w:t>
            </w:r>
            <w:r w:rsidRPr="003870AB">
              <w:t>una decisión de implementación. Pero una declaración como: “</w:t>
            </w:r>
            <w:r w:rsidR="00D15EEF" w:rsidRPr="003870AB">
              <w:t>u</w:t>
            </w:r>
            <w:r w:rsidRPr="003870AB">
              <w:t>n usuario puede retirar de la biblioteca hasta 10 libros diferentes al tiempo” si es un requerimiento porque define un atributo de la clase usuario.</w:t>
            </w:r>
          </w:p>
        </w:tc>
      </w:tr>
    </w:tbl>
    <w:p w14:paraId="00000124" w14:textId="77777777" w:rsidR="00E2274D" w:rsidRPr="003870AB" w:rsidRDefault="00E2274D"/>
    <w:tbl>
      <w:tblPr>
        <w:tblStyle w:val="afffffffffffffff"/>
        <w:tblW w:w="134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62"/>
      </w:tblGrid>
      <w:tr w:rsidR="00E2274D" w:rsidRPr="003870AB" w14:paraId="3BFC2AAA" w14:textId="77777777">
        <w:trPr>
          <w:trHeight w:val="444"/>
        </w:trPr>
        <w:tc>
          <w:tcPr>
            <w:tcW w:w="13462" w:type="dxa"/>
            <w:shd w:val="clear" w:color="auto" w:fill="8DB3E2"/>
          </w:tcPr>
          <w:p w14:paraId="00000125" w14:textId="77777777" w:rsidR="00E2274D" w:rsidRPr="003870AB" w:rsidRDefault="004018CF">
            <w:pPr>
              <w:jc w:val="center"/>
              <w:rPr>
                <w:b/>
              </w:rPr>
            </w:pPr>
            <w:r w:rsidRPr="003870AB">
              <w:rPr>
                <w:b/>
              </w:rPr>
              <w:lastRenderedPageBreak/>
              <w:t>Cuadro de texto</w:t>
            </w:r>
          </w:p>
        </w:tc>
      </w:tr>
      <w:tr w:rsidR="00E2274D" w:rsidRPr="003870AB" w14:paraId="53FD9B84" w14:textId="77777777">
        <w:tc>
          <w:tcPr>
            <w:tcW w:w="13462" w:type="dxa"/>
          </w:tcPr>
          <w:p w14:paraId="00000126" w14:textId="77381D6D" w:rsidR="00E2274D" w:rsidRPr="003870AB" w:rsidRDefault="004018CF">
            <w:pPr>
              <w:rPr>
                <w:color w:val="BFBFBF"/>
              </w:rPr>
            </w:pPr>
            <w:r w:rsidRPr="003870AB">
              <w:t xml:space="preserve">En el siguiente gráfico </w:t>
            </w:r>
            <w:r w:rsidR="00D15EEF" w:rsidRPr="003870AB">
              <w:t xml:space="preserve">se </w:t>
            </w:r>
            <w:r w:rsidRPr="003870AB">
              <w:t>puede</w:t>
            </w:r>
            <w:r w:rsidR="00D15EEF" w:rsidRPr="003870AB">
              <w:t>n</w:t>
            </w:r>
            <w:r w:rsidRPr="003870AB">
              <w:t xml:space="preserve"> observar los elementos que intervienen en el proceso de análisis y recopilación de requisitos.</w:t>
            </w:r>
          </w:p>
        </w:tc>
      </w:tr>
    </w:tbl>
    <w:p w14:paraId="00000127" w14:textId="77777777" w:rsidR="00E2274D" w:rsidRPr="003870AB" w:rsidRDefault="004018CF">
      <w:pPr>
        <w:keepNext/>
        <w:pBdr>
          <w:top w:val="nil"/>
          <w:left w:val="nil"/>
          <w:bottom w:val="nil"/>
          <w:right w:val="nil"/>
          <w:between w:val="nil"/>
        </w:pBdr>
        <w:spacing w:after="200" w:line="240" w:lineRule="auto"/>
        <w:rPr>
          <w:i/>
          <w:color w:val="000000"/>
        </w:rPr>
      </w:pPr>
      <w:r w:rsidRPr="003870AB">
        <w:rPr>
          <w:b/>
          <w:color w:val="000000"/>
        </w:rPr>
        <w:t>Figura 3</w:t>
      </w:r>
      <w:r w:rsidRPr="003870AB">
        <w:rPr>
          <w:i/>
          <w:color w:val="000000"/>
        </w:rPr>
        <w:br/>
        <w:t>Proceso de análisis y recopilación de requisitos</w:t>
      </w:r>
    </w:p>
    <w:p w14:paraId="00000128" w14:textId="29B5B58B" w:rsidR="00E2274D" w:rsidRPr="003870AB" w:rsidRDefault="004018CF">
      <w:r w:rsidRPr="003870AB">
        <w:rPr>
          <w:i/>
          <w:noProof/>
        </w:rPr>
        <w:drawing>
          <wp:inline distT="0" distB="0" distL="0" distR="0" wp14:anchorId="508EB1F9" wp14:editId="52EB58B9">
            <wp:extent cx="3141364" cy="2428486"/>
            <wp:effectExtent l="0" t="0" r="0" b="0"/>
            <wp:docPr id="76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5"/>
                    <a:srcRect/>
                    <a:stretch>
                      <a:fillRect/>
                    </a:stretch>
                  </pic:blipFill>
                  <pic:spPr>
                    <a:xfrm>
                      <a:off x="0" y="0"/>
                      <a:ext cx="3141364" cy="2428486"/>
                    </a:xfrm>
                    <a:prstGeom prst="rect">
                      <a:avLst/>
                    </a:prstGeom>
                    <a:ln/>
                  </pic:spPr>
                </pic:pic>
              </a:graphicData>
            </a:graphic>
          </wp:inline>
        </w:drawing>
      </w:r>
    </w:p>
    <w:p w14:paraId="0000012A" w14:textId="66812CAE" w:rsidR="00E2274D" w:rsidRPr="003870AB" w:rsidRDefault="004018CF">
      <w:pPr>
        <w:rPr>
          <w:lang w:val="en-US"/>
        </w:rPr>
      </w:pPr>
      <w:r w:rsidRPr="003870AB">
        <w:rPr>
          <w:i/>
        </w:rPr>
        <w:t>Nota</w:t>
      </w:r>
      <w:r w:rsidRPr="003870AB">
        <w:t xml:space="preserve">: </w:t>
      </w:r>
      <w:r w:rsidR="00B71576" w:rsidRPr="003870AB">
        <w:t xml:space="preserve">Adaptada de </w:t>
      </w:r>
      <w:r w:rsidR="00B71576" w:rsidRPr="003870AB">
        <w:rPr>
          <w:i/>
        </w:rPr>
        <w:t xml:space="preserve">Análisis de los </w:t>
      </w:r>
      <w:proofErr w:type="spellStart"/>
      <w:r w:rsidR="00B71576" w:rsidRPr="003870AB">
        <w:rPr>
          <w:i/>
        </w:rPr>
        <w:t>stakeholders</w:t>
      </w:r>
      <w:proofErr w:type="spellEnd"/>
      <w:r w:rsidR="00B71576" w:rsidRPr="003870AB">
        <w:t xml:space="preserve">. </w:t>
      </w:r>
      <w:r w:rsidR="0052015D" w:rsidRPr="003870AB">
        <w:t xml:space="preserve">Grandes Pymes (2021). </w:t>
      </w:r>
      <w:hyperlink r:id="rId36">
        <w:r w:rsidR="0052015D" w:rsidRPr="003870AB">
          <w:rPr>
            <w:color w:val="0000FF"/>
            <w:u w:val="single"/>
            <w:lang w:val="en-US"/>
          </w:rPr>
          <w:t>https://www.grandespymes.com.ar/2021/04/10/analisis-de-los-stakeholders/</w:t>
        </w:r>
      </w:hyperlink>
      <w:r w:rsidR="0052015D" w:rsidRPr="003870AB">
        <w:rPr>
          <w:color w:val="0000FF"/>
          <w:u w:val="single"/>
          <w:lang w:val="en-US"/>
        </w:rPr>
        <w:t xml:space="preserve"> </w:t>
      </w:r>
    </w:p>
    <w:p w14:paraId="4BA06661" w14:textId="63846862" w:rsidR="00B71576" w:rsidRPr="003870AB" w:rsidRDefault="00B71576">
      <w:pPr>
        <w:rPr>
          <w:lang w:val="en-US"/>
        </w:rPr>
      </w:pPr>
    </w:p>
    <w:p w14:paraId="0A511E43" w14:textId="77777777" w:rsidR="00B71576" w:rsidRPr="003870AB" w:rsidRDefault="00B71576" w:rsidP="00B71576">
      <w:pPr>
        <w:rPr>
          <w:lang w:val="en-US"/>
        </w:rPr>
      </w:pPr>
      <w:r w:rsidRPr="003870AB">
        <w:rPr>
          <w:lang w:val="en-US"/>
        </w:rPr>
        <w:t>Imagen: 228131_i222</w:t>
      </w:r>
    </w:p>
    <w:p w14:paraId="69A56CF0" w14:textId="77777777" w:rsidR="00B71576" w:rsidRPr="003870AB" w:rsidRDefault="00B71576">
      <w:pPr>
        <w:rPr>
          <w:lang w:val="en-US"/>
        </w:rPr>
      </w:pPr>
    </w:p>
    <w:p w14:paraId="0000012B" w14:textId="77777777" w:rsidR="00E2274D" w:rsidRPr="003870AB" w:rsidRDefault="00E2274D">
      <w:pPr>
        <w:rPr>
          <w:lang w:val="en-US"/>
        </w:rPr>
      </w:pPr>
    </w:p>
    <w:p w14:paraId="0000012C" w14:textId="77777777" w:rsidR="00E2274D" w:rsidRPr="003870AB" w:rsidRDefault="00E2274D">
      <w:pPr>
        <w:rPr>
          <w:lang w:val="en-US"/>
        </w:rPr>
      </w:pPr>
    </w:p>
    <w:tbl>
      <w:tblPr>
        <w:tblStyle w:val="affffffff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E2274D" w:rsidRPr="003870AB" w14:paraId="4343F60A" w14:textId="77777777">
        <w:trPr>
          <w:trHeight w:val="580"/>
        </w:trPr>
        <w:tc>
          <w:tcPr>
            <w:tcW w:w="153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2D" w14:textId="77777777" w:rsidR="00E2274D" w:rsidRPr="003870AB" w:rsidRDefault="004018CF">
            <w:pPr>
              <w:widowControl w:val="0"/>
              <w:jc w:val="center"/>
              <w:rPr>
                <w:b/>
              </w:rPr>
            </w:pPr>
            <w:r w:rsidRPr="003870AB">
              <w:rPr>
                <w:b/>
              </w:rPr>
              <w:lastRenderedPageBreak/>
              <w:t>Tipo de recurso</w:t>
            </w:r>
          </w:p>
        </w:tc>
        <w:tc>
          <w:tcPr>
            <w:tcW w:w="1187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2E" w14:textId="77777777" w:rsidR="00E2274D" w:rsidRPr="003870AB" w:rsidRDefault="004018CF">
            <w:pPr>
              <w:pStyle w:val="Ttulo"/>
              <w:widowControl w:val="0"/>
              <w:jc w:val="center"/>
              <w:rPr>
                <w:b/>
                <w:sz w:val="22"/>
                <w:szCs w:val="22"/>
              </w:rPr>
            </w:pPr>
            <w:r w:rsidRPr="003870AB">
              <w:rPr>
                <w:b/>
                <w:sz w:val="22"/>
                <w:szCs w:val="22"/>
              </w:rPr>
              <w:t>Acordeón tipo 1</w:t>
            </w:r>
          </w:p>
        </w:tc>
      </w:tr>
      <w:tr w:rsidR="00E2274D" w:rsidRPr="003870AB" w14:paraId="2142A45E" w14:textId="77777777">
        <w:trPr>
          <w:trHeight w:val="420"/>
        </w:trPr>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2F" w14:textId="77777777" w:rsidR="00E2274D" w:rsidRPr="003870AB" w:rsidRDefault="004018CF">
            <w:pPr>
              <w:widowControl w:val="0"/>
              <w:rPr>
                <w:b/>
              </w:rPr>
            </w:pPr>
            <w:r w:rsidRPr="003870AB">
              <w:rPr>
                <w:b/>
              </w:rPr>
              <w:t>Introducción</w:t>
            </w:r>
          </w:p>
        </w:tc>
        <w:tc>
          <w:tcPr>
            <w:tcW w:w="1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0" w14:textId="67A0C0CB" w:rsidR="00E2274D" w:rsidRPr="003870AB" w:rsidRDefault="004018CF">
            <w:pPr>
              <w:jc w:val="both"/>
            </w:pPr>
            <w:r w:rsidRPr="003870AB">
              <w:t xml:space="preserve">Los requerimientos se deben </w:t>
            </w:r>
            <w:r w:rsidR="00B2379F" w:rsidRPr="003870AB">
              <w:t xml:space="preserve">precisar </w:t>
            </w:r>
            <w:r w:rsidRPr="003870AB">
              <w:t xml:space="preserve">y eso implica entender el entorno en el que el </w:t>
            </w:r>
            <w:r w:rsidR="008A5597" w:rsidRPr="008A5597">
              <w:rPr>
                <w:i/>
                <w:iCs/>
              </w:rPr>
              <w:t>software</w:t>
            </w:r>
            <w:r w:rsidRPr="003870AB">
              <w:t xml:space="preserve"> funcionará y definir en forma detallada las declaraciones que especifican lo que hará. Cinco criterios evalúan que los requerimientos sirvan:</w:t>
            </w:r>
          </w:p>
          <w:p w14:paraId="00000131" w14:textId="77777777" w:rsidR="00E2274D" w:rsidRPr="003870AB" w:rsidRDefault="00E2274D">
            <w:pPr>
              <w:pBdr>
                <w:top w:val="nil"/>
                <w:left w:val="nil"/>
                <w:bottom w:val="nil"/>
                <w:right w:val="nil"/>
                <w:between w:val="nil"/>
              </w:pBdr>
              <w:jc w:val="both"/>
            </w:pPr>
          </w:p>
        </w:tc>
      </w:tr>
      <w:tr w:rsidR="00E2274D" w:rsidRPr="003870AB" w14:paraId="09074065"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2" w14:textId="77777777" w:rsidR="00E2274D" w:rsidRPr="003870AB" w:rsidRDefault="00000000">
            <w:pPr>
              <w:widowControl w:val="0"/>
            </w:pPr>
            <w:sdt>
              <w:sdtPr>
                <w:tag w:val="goog_rdk_25"/>
                <w:id w:val="693123484"/>
              </w:sdtPr>
              <w:sdtContent>
                <w:commentRangeStart w:id="55"/>
              </w:sdtContent>
            </w:sdt>
            <w:r w:rsidR="004018CF" w:rsidRPr="003870AB">
              <w:rPr>
                <w:noProof/>
              </w:rPr>
              <w:drawing>
                <wp:inline distT="0" distB="0" distL="0" distR="0" wp14:anchorId="1640906A" wp14:editId="45F0E9A8">
                  <wp:extent cx="3264675" cy="2104589"/>
                  <wp:effectExtent l="0" t="0" r="0" b="0"/>
                  <wp:docPr id="76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7"/>
                          <a:srcRect t="18979" b="16555"/>
                          <a:stretch>
                            <a:fillRect/>
                          </a:stretch>
                        </pic:blipFill>
                        <pic:spPr>
                          <a:xfrm>
                            <a:off x="0" y="0"/>
                            <a:ext cx="3264675" cy="2104589"/>
                          </a:xfrm>
                          <a:prstGeom prst="rect">
                            <a:avLst/>
                          </a:prstGeom>
                          <a:ln/>
                        </pic:spPr>
                      </pic:pic>
                    </a:graphicData>
                  </a:graphic>
                </wp:inline>
              </w:drawing>
            </w:r>
            <w:commentRangeEnd w:id="55"/>
            <w:r w:rsidR="004018CF" w:rsidRPr="003870AB">
              <w:commentReference w:id="55"/>
            </w:r>
          </w:p>
          <w:p w14:paraId="00000133" w14:textId="77777777" w:rsidR="00E2274D" w:rsidRPr="003870AB" w:rsidRDefault="004018CF">
            <w:r w:rsidRPr="003870AB">
              <w:t>Imagen: 228131_i223</w:t>
            </w:r>
          </w:p>
        </w:tc>
      </w:tr>
      <w:tr w:rsidR="00E2274D" w:rsidRPr="003870AB" w14:paraId="763E06E1"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5" w14:textId="336BC202" w:rsidR="00E2274D" w:rsidRPr="003870AB" w:rsidRDefault="004018CF">
            <w:pPr>
              <w:numPr>
                <w:ilvl w:val="0"/>
                <w:numId w:val="6"/>
              </w:numPr>
              <w:pBdr>
                <w:top w:val="nil"/>
                <w:left w:val="nil"/>
                <w:bottom w:val="nil"/>
                <w:right w:val="nil"/>
                <w:between w:val="nil"/>
              </w:pBdr>
              <w:ind w:hanging="360"/>
              <w:jc w:val="both"/>
            </w:pPr>
            <w:r w:rsidRPr="003870AB">
              <w:rPr>
                <w:color w:val="000000"/>
              </w:rPr>
              <w:t>Cada requerimiento debe ser validado por el patrocinador</w:t>
            </w:r>
            <w:r w:rsidR="00F2480F" w:rsidRPr="003870AB">
              <w:rPr>
                <w:color w:val="000000"/>
              </w:rPr>
              <w:t xml:space="preserve"> o patrocinadores</w:t>
            </w:r>
            <w:r w:rsidRPr="003870AB">
              <w:rPr>
                <w:color w:val="000000"/>
              </w:rPr>
              <w:t xml:space="preserve">. La mejor forma de lograr la obtención de requisitos es involucrar a los usuarios al interactuar con ellos, entre más se hable y escuche, mayor claridad habrá a medida que se logre acumular información sobre el </w:t>
            </w:r>
            <w:r w:rsidR="008A5597" w:rsidRPr="008A5597">
              <w:rPr>
                <w:i/>
                <w:iCs/>
                <w:color w:val="000000"/>
              </w:rPr>
              <w:t>software</w:t>
            </w:r>
            <w:r w:rsidRPr="003870AB">
              <w:rPr>
                <w:color w:val="000000"/>
              </w:rPr>
              <w:t xml:space="preserve"> que se va a realizar.</w:t>
            </w:r>
          </w:p>
          <w:p w14:paraId="00000136" w14:textId="77777777" w:rsidR="00E2274D" w:rsidRPr="003870AB" w:rsidRDefault="00E2274D">
            <w:pPr>
              <w:pBdr>
                <w:top w:val="nil"/>
                <w:left w:val="nil"/>
                <w:bottom w:val="nil"/>
                <w:right w:val="nil"/>
                <w:between w:val="nil"/>
              </w:pBdr>
              <w:ind w:left="284"/>
              <w:jc w:val="both"/>
            </w:pPr>
          </w:p>
        </w:tc>
      </w:tr>
      <w:tr w:rsidR="00E2274D" w:rsidRPr="003870AB" w14:paraId="449ADBAD"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8" w14:textId="0B1B521D" w:rsidR="00E2274D" w:rsidRPr="003870AB" w:rsidRDefault="004018CF">
            <w:pPr>
              <w:numPr>
                <w:ilvl w:val="0"/>
                <w:numId w:val="6"/>
              </w:numPr>
              <w:pBdr>
                <w:top w:val="nil"/>
                <w:left w:val="nil"/>
                <w:bottom w:val="nil"/>
                <w:right w:val="nil"/>
                <w:between w:val="nil"/>
              </w:pBdr>
              <w:ind w:hanging="360"/>
              <w:jc w:val="both"/>
            </w:pPr>
            <w:r w:rsidRPr="003870AB">
              <w:rPr>
                <w:color w:val="000000"/>
              </w:rPr>
              <w:t xml:space="preserve">Cada propiedad del dominio (entorno donde va a funcionar el </w:t>
            </w:r>
            <w:r w:rsidR="008A5597" w:rsidRPr="008A5597">
              <w:rPr>
                <w:i/>
                <w:iCs/>
                <w:color w:val="000000"/>
              </w:rPr>
              <w:t>software</w:t>
            </w:r>
            <w:r w:rsidRPr="003870AB">
              <w:rPr>
                <w:color w:val="000000"/>
              </w:rPr>
              <w:t>, no la máquina o sistema operativo) también debe ser validado por el patrocinador</w:t>
            </w:r>
            <w:r w:rsidR="00F2480F" w:rsidRPr="003870AB">
              <w:rPr>
                <w:color w:val="000000"/>
              </w:rPr>
              <w:t xml:space="preserve"> o patrocinadores</w:t>
            </w:r>
            <w:r w:rsidRPr="003870AB">
              <w:rPr>
                <w:color w:val="000000"/>
              </w:rPr>
              <w:t>.</w:t>
            </w:r>
          </w:p>
          <w:p w14:paraId="00000139" w14:textId="77777777" w:rsidR="00E2274D" w:rsidRPr="003870AB" w:rsidRDefault="00E2274D">
            <w:pPr>
              <w:pBdr>
                <w:top w:val="nil"/>
                <w:left w:val="nil"/>
                <w:bottom w:val="nil"/>
                <w:right w:val="nil"/>
                <w:between w:val="nil"/>
              </w:pBdr>
              <w:ind w:left="284"/>
              <w:jc w:val="both"/>
            </w:pPr>
          </w:p>
        </w:tc>
      </w:tr>
      <w:tr w:rsidR="00E2274D" w:rsidRPr="003870AB" w14:paraId="03EA5218"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B" w14:textId="77777777" w:rsidR="00E2274D" w:rsidRPr="003870AB" w:rsidRDefault="004018CF">
            <w:pPr>
              <w:numPr>
                <w:ilvl w:val="0"/>
                <w:numId w:val="6"/>
              </w:numPr>
              <w:pBdr>
                <w:top w:val="nil"/>
                <w:left w:val="nil"/>
                <w:bottom w:val="nil"/>
                <w:right w:val="nil"/>
                <w:between w:val="nil"/>
              </w:pBdr>
              <w:ind w:hanging="360"/>
              <w:jc w:val="both"/>
            </w:pPr>
            <w:r w:rsidRPr="003870AB">
              <w:rPr>
                <w:color w:val="000000"/>
              </w:rPr>
              <w:lastRenderedPageBreak/>
              <w:t>La especificación de requerimientos no se restringe al entorno o se refiere al futuro.</w:t>
            </w:r>
          </w:p>
          <w:p w14:paraId="0000013C" w14:textId="77777777" w:rsidR="00E2274D" w:rsidRPr="003870AB" w:rsidRDefault="00E2274D">
            <w:pPr>
              <w:pBdr>
                <w:top w:val="nil"/>
                <w:left w:val="nil"/>
                <w:bottom w:val="nil"/>
                <w:right w:val="nil"/>
                <w:between w:val="nil"/>
              </w:pBdr>
              <w:ind w:left="284"/>
              <w:jc w:val="both"/>
            </w:pPr>
          </w:p>
        </w:tc>
      </w:tr>
      <w:tr w:rsidR="00E2274D" w:rsidRPr="003870AB" w14:paraId="4F5C18D1"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E" w14:textId="77777777" w:rsidR="00E2274D" w:rsidRPr="003870AB" w:rsidRDefault="004018CF">
            <w:pPr>
              <w:numPr>
                <w:ilvl w:val="0"/>
                <w:numId w:val="6"/>
              </w:numPr>
              <w:pBdr>
                <w:top w:val="nil"/>
                <w:left w:val="nil"/>
                <w:bottom w:val="nil"/>
                <w:right w:val="nil"/>
                <w:between w:val="nil"/>
              </w:pBdr>
              <w:ind w:hanging="360"/>
              <w:jc w:val="both"/>
            </w:pPr>
            <w:r w:rsidRPr="003870AB">
              <w:rPr>
                <w:color w:val="000000"/>
              </w:rPr>
              <w:t>Debe haber manera de comprobar que la implementación de la especificación satisface los requerimientos en el entorno donde trabajará. Para esto se diseñan y prueban prototipos.</w:t>
            </w:r>
          </w:p>
          <w:p w14:paraId="0000013F" w14:textId="77777777" w:rsidR="00E2274D" w:rsidRPr="003870AB" w:rsidRDefault="00E2274D">
            <w:pPr>
              <w:pBdr>
                <w:top w:val="nil"/>
                <w:left w:val="nil"/>
                <w:bottom w:val="nil"/>
                <w:right w:val="nil"/>
                <w:between w:val="nil"/>
              </w:pBdr>
              <w:ind w:left="284"/>
              <w:jc w:val="both"/>
            </w:pPr>
          </w:p>
        </w:tc>
      </w:tr>
      <w:tr w:rsidR="00E2274D" w:rsidRPr="003870AB" w14:paraId="1B30E950"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1" w14:textId="77777777" w:rsidR="00E2274D" w:rsidRPr="003870AB" w:rsidRDefault="004018CF">
            <w:pPr>
              <w:numPr>
                <w:ilvl w:val="0"/>
                <w:numId w:val="6"/>
              </w:numPr>
              <w:pBdr>
                <w:top w:val="nil"/>
                <w:left w:val="nil"/>
                <w:bottom w:val="nil"/>
                <w:right w:val="nil"/>
                <w:between w:val="nil"/>
              </w:pBdr>
              <w:ind w:hanging="360"/>
              <w:jc w:val="both"/>
            </w:pPr>
            <w:r w:rsidRPr="003870AB">
              <w:rPr>
                <w:color w:val="000000"/>
              </w:rPr>
              <w:t>Las especificaciones y propiedades del entorno (dominio) son consistentes.</w:t>
            </w:r>
          </w:p>
          <w:p w14:paraId="00000142" w14:textId="77777777" w:rsidR="00E2274D" w:rsidRPr="003870AB" w:rsidRDefault="00E2274D">
            <w:pPr>
              <w:pBdr>
                <w:top w:val="nil"/>
                <w:left w:val="nil"/>
                <w:bottom w:val="nil"/>
                <w:right w:val="nil"/>
                <w:between w:val="nil"/>
              </w:pBdr>
              <w:jc w:val="both"/>
            </w:pPr>
          </w:p>
        </w:tc>
      </w:tr>
    </w:tbl>
    <w:p w14:paraId="00000144" w14:textId="77777777" w:rsidR="00E2274D" w:rsidRPr="003870AB" w:rsidRDefault="00E2274D"/>
    <w:p w14:paraId="00000145" w14:textId="77777777" w:rsidR="00E2274D" w:rsidRPr="003870AB" w:rsidRDefault="00E2274D"/>
    <w:tbl>
      <w:tblPr>
        <w:tblStyle w:val="affffffffff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E2274D" w:rsidRPr="003870AB" w14:paraId="3E735E4E" w14:textId="77777777">
        <w:tc>
          <w:tcPr>
            <w:tcW w:w="46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46" w14:textId="77777777" w:rsidR="00E2274D" w:rsidRPr="003870AB" w:rsidRDefault="004018CF">
            <w:pPr>
              <w:widowControl w:val="0"/>
              <w:rPr>
                <w:b/>
              </w:rPr>
            </w:pPr>
            <w:r w:rsidRPr="003870AB">
              <w:rPr>
                <w:b/>
              </w:rPr>
              <w:t>Tipo de recurso</w:t>
            </w:r>
          </w:p>
        </w:tc>
        <w:tc>
          <w:tcPr>
            <w:tcW w:w="874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47" w14:textId="2E718775" w:rsidR="00E2274D" w:rsidRPr="003870AB" w:rsidRDefault="004018CF">
            <w:pPr>
              <w:pStyle w:val="Ttulo"/>
              <w:widowControl w:val="0"/>
              <w:jc w:val="center"/>
              <w:rPr>
                <w:b/>
                <w:sz w:val="22"/>
                <w:szCs w:val="22"/>
              </w:rPr>
            </w:pPr>
            <w:r w:rsidRPr="003870AB">
              <w:rPr>
                <w:b/>
                <w:sz w:val="22"/>
                <w:szCs w:val="22"/>
              </w:rPr>
              <w:t xml:space="preserve">Tarjetas </w:t>
            </w:r>
            <w:r w:rsidR="001A3775" w:rsidRPr="003870AB">
              <w:rPr>
                <w:b/>
                <w:sz w:val="22"/>
                <w:szCs w:val="22"/>
              </w:rPr>
              <w:t>a</w:t>
            </w:r>
            <w:r w:rsidRPr="003870AB">
              <w:rPr>
                <w:b/>
                <w:sz w:val="22"/>
                <w:szCs w:val="22"/>
              </w:rPr>
              <w:t>nimadas</w:t>
            </w:r>
          </w:p>
        </w:tc>
      </w:tr>
      <w:tr w:rsidR="00E2274D" w:rsidRPr="003870AB" w14:paraId="6AF5B1AC"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8" w14:textId="77777777" w:rsidR="00E2274D" w:rsidRPr="003870AB" w:rsidRDefault="004018CF">
            <w:pPr>
              <w:widowControl w:val="0"/>
              <w:rPr>
                <w:b/>
              </w:rPr>
            </w:pPr>
            <w:r w:rsidRPr="003870AB">
              <w:rPr>
                <w:b/>
              </w:rPr>
              <w:t>Introducción</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9" w14:textId="77777777" w:rsidR="00E2274D" w:rsidRPr="003870AB" w:rsidRDefault="004018CF">
            <w:pPr>
              <w:widowControl w:val="0"/>
              <w:jc w:val="both"/>
              <w:rPr>
                <w:color w:val="999999"/>
              </w:rPr>
            </w:pPr>
            <w:r w:rsidRPr="003870AB">
              <w:t>Un requerimiento debe cumplir ciertos criterios y características, entre otros debe ser único, verificable, claro, realista y posible (Equipo Editorial Project Management, 2019). Las cualidades clave de los requerimientos son:</w:t>
            </w:r>
          </w:p>
        </w:tc>
      </w:tr>
      <w:tr w:rsidR="00E2274D" w:rsidRPr="003870AB" w14:paraId="020BC579"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A" w14:textId="77777777" w:rsidR="00E2274D" w:rsidRPr="003870AB" w:rsidRDefault="00000000">
            <w:pPr>
              <w:widowControl w:val="0"/>
            </w:pPr>
            <w:sdt>
              <w:sdtPr>
                <w:tag w:val="goog_rdk_26"/>
                <w:id w:val="-581220416"/>
              </w:sdtPr>
              <w:sdtContent>
                <w:commentRangeStart w:id="56"/>
              </w:sdtContent>
            </w:sdt>
            <w:r w:rsidR="004018CF" w:rsidRPr="003870AB">
              <w:rPr>
                <w:noProof/>
              </w:rPr>
              <w:drawing>
                <wp:inline distT="0" distB="0" distL="0" distR="0" wp14:anchorId="46409FE2" wp14:editId="38427060">
                  <wp:extent cx="1993669" cy="1329607"/>
                  <wp:effectExtent l="0" t="0" r="0" b="0"/>
                  <wp:docPr id="762" name="image77.jpg" descr="Benchmarking concept. Idea of business development and improvement."/>
                  <wp:cNvGraphicFramePr/>
                  <a:graphic xmlns:a="http://schemas.openxmlformats.org/drawingml/2006/main">
                    <a:graphicData uri="http://schemas.openxmlformats.org/drawingml/2006/picture">
                      <pic:pic xmlns:pic="http://schemas.openxmlformats.org/drawingml/2006/picture">
                        <pic:nvPicPr>
                          <pic:cNvPr id="0" name="image77.jpg" descr="Benchmarking concept. Idea of business development and improvement."/>
                          <pic:cNvPicPr preferRelativeResize="0"/>
                        </pic:nvPicPr>
                        <pic:blipFill>
                          <a:blip r:embed="rId38"/>
                          <a:srcRect/>
                          <a:stretch>
                            <a:fillRect/>
                          </a:stretch>
                        </pic:blipFill>
                        <pic:spPr>
                          <a:xfrm>
                            <a:off x="0" y="0"/>
                            <a:ext cx="1993669" cy="1329607"/>
                          </a:xfrm>
                          <a:prstGeom prst="rect">
                            <a:avLst/>
                          </a:prstGeom>
                          <a:ln/>
                        </pic:spPr>
                      </pic:pic>
                    </a:graphicData>
                  </a:graphic>
                </wp:inline>
              </w:drawing>
            </w:r>
            <w:commentRangeEnd w:id="56"/>
            <w:r w:rsidR="004018CF" w:rsidRPr="003870AB">
              <w:commentReference w:id="56"/>
            </w:r>
          </w:p>
          <w:p w14:paraId="0000014B" w14:textId="77777777" w:rsidR="00E2274D" w:rsidRPr="003870AB" w:rsidRDefault="004018CF">
            <w:pPr>
              <w:widowControl w:val="0"/>
            </w:pPr>
            <w:r w:rsidRPr="003870AB">
              <w:t>Imagen: 228131_i224</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C" w14:textId="6B8DD58A" w:rsidR="00E2274D" w:rsidRPr="003870AB" w:rsidRDefault="004018CF">
            <w:pPr>
              <w:widowControl w:val="0"/>
              <w:jc w:val="both"/>
            </w:pPr>
            <w:r w:rsidRPr="003870AB">
              <w:t>Cuantificable en términos de mediciones. Por ejemplo, una declaración como “el tiempo de respuesta debe ser corto” no es cuantificable, pero si se cambia por “el tiempo de respuesta debe ser menor a 2 segundos” se puede medir y comprobar.</w:t>
            </w:r>
          </w:p>
        </w:tc>
      </w:tr>
      <w:tr w:rsidR="00E2274D" w:rsidRPr="003870AB" w14:paraId="61B65899"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D" w14:textId="77777777" w:rsidR="00E2274D" w:rsidRPr="003870AB" w:rsidRDefault="00000000">
            <w:pPr>
              <w:widowControl w:val="0"/>
            </w:pPr>
            <w:sdt>
              <w:sdtPr>
                <w:tag w:val="goog_rdk_27"/>
                <w:id w:val="826711314"/>
              </w:sdtPr>
              <w:sdtContent>
                <w:commentRangeStart w:id="57"/>
              </w:sdtContent>
            </w:sdt>
            <w:r w:rsidR="004018CF" w:rsidRPr="003870AB">
              <w:rPr>
                <w:noProof/>
              </w:rPr>
              <w:drawing>
                <wp:inline distT="0" distB="0" distL="0" distR="0" wp14:anchorId="67DDF375" wp14:editId="48D1AE83">
                  <wp:extent cx="1620859" cy="1620859"/>
                  <wp:effectExtent l="0" t="0" r="0" b="0"/>
                  <wp:docPr id="763" name="image93.jpg" descr="Ilustración del concepto completo"/>
                  <wp:cNvGraphicFramePr/>
                  <a:graphic xmlns:a="http://schemas.openxmlformats.org/drawingml/2006/main">
                    <a:graphicData uri="http://schemas.openxmlformats.org/drawingml/2006/picture">
                      <pic:pic xmlns:pic="http://schemas.openxmlformats.org/drawingml/2006/picture">
                        <pic:nvPicPr>
                          <pic:cNvPr id="0" name="image93.jpg" descr="Ilustración del concepto completo"/>
                          <pic:cNvPicPr preferRelativeResize="0"/>
                        </pic:nvPicPr>
                        <pic:blipFill>
                          <a:blip r:embed="rId39"/>
                          <a:srcRect/>
                          <a:stretch>
                            <a:fillRect/>
                          </a:stretch>
                        </pic:blipFill>
                        <pic:spPr>
                          <a:xfrm>
                            <a:off x="0" y="0"/>
                            <a:ext cx="1620859" cy="1620859"/>
                          </a:xfrm>
                          <a:prstGeom prst="rect">
                            <a:avLst/>
                          </a:prstGeom>
                          <a:ln/>
                        </pic:spPr>
                      </pic:pic>
                    </a:graphicData>
                  </a:graphic>
                </wp:inline>
              </w:drawing>
            </w:r>
            <w:commentRangeEnd w:id="57"/>
            <w:r w:rsidR="004018CF" w:rsidRPr="003870AB">
              <w:commentReference w:id="57"/>
            </w:r>
          </w:p>
          <w:p w14:paraId="0000014E" w14:textId="77777777" w:rsidR="00E2274D" w:rsidRPr="003870AB" w:rsidRDefault="004018CF">
            <w:pPr>
              <w:widowControl w:val="0"/>
            </w:pPr>
            <w:r w:rsidRPr="003870AB">
              <w:t>Imagen: 228131_i225</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F" w14:textId="0C0F2B3A" w:rsidR="00E2274D" w:rsidRPr="003870AB" w:rsidRDefault="004018CF">
            <w:pPr>
              <w:widowControl w:val="0"/>
            </w:pPr>
            <w:r w:rsidRPr="003870AB">
              <w:t xml:space="preserve">Debe ser completo. Los requerimientos deben definir todas las propiedades y restricciones del </w:t>
            </w:r>
            <w:r w:rsidR="008A5597" w:rsidRPr="008A5597">
              <w:rPr>
                <w:i/>
                <w:iCs/>
              </w:rPr>
              <w:t>software</w:t>
            </w:r>
            <w:r w:rsidRPr="003870AB">
              <w:t>. En la práctica se logran al cumplir las pautas para definición de requerimientos como asegurar que no falten referencias o funciones.</w:t>
            </w:r>
          </w:p>
        </w:tc>
      </w:tr>
      <w:tr w:rsidR="00E2274D" w:rsidRPr="003870AB" w14:paraId="7735392B"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0" w14:textId="77777777" w:rsidR="00E2274D" w:rsidRPr="003870AB" w:rsidRDefault="00000000">
            <w:pPr>
              <w:widowControl w:val="0"/>
            </w:pPr>
            <w:sdt>
              <w:sdtPr>
                <w:tag w:val="goog_rdk_28"/>
                <w:id w:val="1457754352"/>
              </w:sdtPr>
              <w:sdtContent>
                <w:commentRangeStart w:id="58"/>
              </w:sdtContent>
            </w:sdt>
            <w:r w:rsidR="004018CF" w:rsidRPr="003870AB">
              <w:rPr>
                <w:noProof/>
              </w:rPr>
              <w:drawing>
                <wp:inline distT="0" distB="0" distL="0" distR="0" wp14:anchorId="2F20BDB8" wp14:editId="161B056D">
                  <wp:extent cx="1660883" cy="1108021"/>
                  <wp:effectExtent l="0" t="0" r="0" b="0"/>
                  <wp:docPr id="764" name="image80.jpg" descr="El hombre y la mujer trabajadores jóvenes eligen la marca de verificación y la ponen en el cuadro de encuesta de verificación, ilustración vectorial de dibujos animados"/>
                  <wp:cNvGraphicFramePr/>
                  <a:graphic xmlns:a="http://schemas.openxmlformats.org/drawingml/2006/main">
                    <a:graphicData uri="http://schemas.openxmlformats.org/drawingml/2006/picture">
                      <pic:pic xmlns:pic="http://schemas.openxmlformats.org/drawingml/2006/picture">
                        <pic:nvPicPr>
                          <pic:cNvPr id="0" name="image80.jpg" descr="El hombre y la mujer trabajadores jóvenes eligen la marca de verificación y la ponen en el cuadro de encuesta de verificación, ilustración vectorial de dibujos animados"/>
                          <pic:cNvPicPr preferRelativeResize="0"/>
                        </pic:nvPicPr>
                        <pic:blipFill>
                          <a:blip r:embed="rId40"/>
                          <a:srcRect/>
                          <a:stretch>
                            <a:fillRect/>
                          </a:stretch>
                        </pic:blipFill>
                        <pic:spPr>
                          <a:xfrm>
                            <a:off x="0" y="0"/>
                            <a:ext cx="1660883" cy="1108021"/>
                          </a:xfrm>
                          <a:prstGeom prst="rect">
                            <a:avLst/>
                          </a:prstGeom>
                          <a:ln/>
                        </pic:spPr>
                      </pic:pic>
                    </a:graphicData>
                  </a:graphic>
                </wp:inline>
              </w:drawing>
            </w:r>
            <w:commentRangeEnd w:id="58"/>
            <w:r w:rsidR="004018CF" w:rsidRPr="003870AB">
              <w:commentReference w:id="58"/>
            </w:r>
          </w:p>
          <w:p w14:paraId="00000151" w14:textId="77777777" w:rsidR="00E2274D" w:rsidRPr="003870AB" w:rsidRDefault="004018CF">
            <w:pPr>
              <w:widowControl w:val="0"/>
            </w:pPr>
            <w:r w:rsidRPr="003870AB">
              <w:t>Imagen: 228131_i226</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2" w14:textId="77777777" w:rsidR="00E2274D" w:rsidRPr="003870AB" w:rsidRDefault="004018CF">
            <w:pPr>
              <w:widowControl w:val="0"/>
            </w:pPr>
            <w:r w:rsidRPr="003870AB">
              <w:t>Corrección o validez. Se debe unificar el significado de los requerimientos. A menudo implica el cumplimiento de políticas, leyes y normas.</w:t>
            </w:r>
          </w:p>
        </w:tc>
      </w:tr>
      <w:tr w:rsidR="00E2274D" w:rsidRPr="003870AB" w14:paraId="768679AA"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3" w14:textId="77777777" w:rsidR="00E2274D" w:rsidRPr="003870AB" w:rsidRDefault="00000000">
            <w:pPr>
              <w:widowControl w:val="0"/>
            </w:pPr>
            <w:sdt>
              <w:sdtPr>
                <w:tag w:val="goog_rdk_29"/>
                <w:id w:val="-1614972357"/>
              </w:sdtPr>
              <w:sdtContent>
                <w:commentRangeStart w:id="59"/>
              </w:sdtContent>
            </w:sdt>
            <w:r w:rsidR="004018CF" w:rsidRPr="003870AB">
              <w:rPr>
                <w:noProof/>
              </w:rPr>
              <w:drawing>
                <wp:inline distT="0" distB="0" distL="0" distR="0" wp14:anchorId="25ABE850" wp14:editId="4EFC0400">
                  <wp:extent cx="1446501" cy="1446501"/>
                  <wp:effectExtent l="0" t="0" r="0" b="0"/>
                  <wp:docPr id="697" name="image4.jpg" descr="Ilustración de certificación iso con personas y bloc de notas"/>
                  <wp:cNvGraphicFramePr/>
                  <a:graphic xmlns:a="http://schemas.openxmlformats.org/drawingml/2006/main">
                    <a:graphicData uri="http://schemas.openxmlformats.org/drawingml/2006/picture">
                      <pic:pic xmlns:pic="http://schemas.openxmlformats.org/drawingml/2006/picture">
                        <pic:nvPicPr>
                          <pic:cNvPr id="0" name="image4.jpg" descr="Ilustración de certificación iso con personas y bloc de notas"/>
                          <pic:cNvPicPr preferRelativeResize="0"/>
                        </pic:nvPicPr>
                        <pic:blipFill>
                          <a:blip r:embed="rId41"/>
                          <a:srcRect/>
                          <a:stretch>
                            <a:fillRect/>
                          </a:stretch>
                        </pic:blipFill>
                        <pic:spPr>
                          <a:xfrm>
                            <a:off x="0" y="0"/>
                            <a:ext cx="1446501" cy="1446501"/>
                          </a:xfrm>
                          <a:prstGeom prst="rect">
                            <a:avLst/>
                          </a:prstGeom>
                          <a:ln/>
                        </pic:spPr>
                      </pic:pic>
                    </a:graphicData>
                  </a:graphic>
                </wp:inline>
              </w:drawing>
            </w:r>
            <w:commentRangeEnd w:id="59"/>
            <w:r w:rsidR="004018CF" w:rsidRPr="003870AB">
              <w:commentReference w:id="59"/>
            </w:r>
          </w:p>
          <w:p w14:paraId="00000154" w14:textId="77777777" w:rsidR="00E2274D" w:rsidRPr="003870AB" w:rsidRDefault="004018CF">
            <w:pPr>
              <w:widowControl w:val="0"/>
            </w:pPr>
            <w:r w:rsidRPr="003870AB">
              <w:lastRenderedPageBreak/>
              <w:t>Imagen: 228131_i227</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5" w14:textId="60D98741" w:rsidR="00E2274D" w:rsidRPr="003870AB" w:rsidRDefault="004018CF">
            <w:pPr>
              <w:pBdr>
                <w:top w:val="nil"/>
                <w:left w:val="nil"/>
                <w:bottom w:val="nil"/>
                <w:right w:val="nil"/>
                <w:between w:val="nil"/>
              </w:pBdr>
              <w:jc w:val="both"/>
            </w:pPr>
            <w:r w:rsidRPr="003870AB">
              <w:lastRenderedPageBreak/>
              <w:t xml:space="preserve">Consistencia. Al involucrar interesados con diferentes opiniones </w:t>
            </w:r>
            <w:r w:rsidR="001A3775" w:rsidRPr="003870AB">
              <w:t xml:space="preserve">sobre el </w:t>
            </w:r>
            <w:r w:rsidRPr="003870AB">
              <w:t>problema, se presentan contradicciones en las etapas tempranas de desarrollo. A través de la negociación y priorización se resuelven los conflictos y alcanza un acuerdo.</w:t>
            </w:r>
          </w:p>
        </w:tc>
      </w:tr>
      <w:tr w:rsidR="00E2274D" w:rsidRPr="003870AB" w14:paraId="6645ED18"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6" w14:textId="77777777" w:rsidR="00E2274D" w:rsidRPr="003870AB" w:rsidRDefault="00000000">
            <w:pPr>
              <w:widowControl w:val="0"/>
            </w:pPr>
            <w:sdt>
              <w:sdtPr>
                <w:tag w:val="goog_rdk_30"/>
                <w:id w:val="1072470228"/>
              </w:sdtPr>
              <w:sdtContent>
                <w:commentRangeStart w:id="60"/>
              </w:sdtContent>
            </w:sdt>
            <w:r w:rsidR="004018CF" w:rsidRPr="003870AB">
              <w:rPr>
                <w:noProof/>
              </w:rPr>
              <w:drawing>
                <wp:inline distT="0" distB="0" distL="0" distR="0" wp14:anchorId="35326405" wp14:editId="6933DC7F">
                  <wp:extent cx="2245027" cy="1369791"/>
                  <wp:effectExtent l="0" t="0" r="0" b="0"/>
                  <wp:docPr id="69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2245027" cy="1369791"/>
                          </a:xfrm>
                          <a:prstGeom prst="rect">
                            <a:avLst/>
                          </a:prstGeom>
                          <a:ln/>
                        </pic:spPr>
                      </pic:pic>
                    </a:graphicData>
                  </a:graphic>
                </wp:inline>
              </w:drawing>
            </w:r>
            <w:commentRangeEnd w:id="60"/>
            <w:r w:rsidR="004018CF" w:rsidRPr="003870AB">
              <w:commentReference w:id="60"/>
            </w:r>
          </w:p>
          <w:p w14:paraId="00000157" w14:textId="77777777" w:rsidR="00E2274D" w:rsidRPr="003870AB" w:rsidRDefault="004018CF">
            <w:pPr>
              <w:widowControl w:val="0"/>
            </w:pPr>
            <w:r w:rsidRPr="003870AB">
              <w:t>Imagen: 228131_i228</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8" w14:textId="77777777" w:rsidR="00E2274D" w:rsidRPr="003870AB" w:rsidRDefault="004018CF">
            <w:pPr>
              <w:widowControl w:val="0"/>
            </w:pPr>
            <w:r w:rsidRPr="003870AB">
              <w:t>Unicidad en la definición. Las palabras y significados escritos en las declaraciones deben significar lo mismo para todos los interesados del proyecto. Un glosario elimina las ambigüedades semánticas.</w:t>
            </w:r>
          </w:p>
        </w:tc>
      </w:tr>
      <w:tr w:rsidR="00E2274D" w:rsidRPr="003870AB" w14:paraId="136A7C0D"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9" w14:textId="77777777" w:rsidR="00E2274D" w:rsidRPr="003870AB" w:rsidRDefault="00000000">
            <w:pPr>
              <w:widowControl w:val="0"/>
            </w:pPr>
            <w:sdt>
              <w:sdtPr>
                <w:tag w:val="goog_rdk_31"/>
                <w:id w:val="1196050623"/>
              </w:sdtPr>
              <w:sdtContent>
                <w:commentRangeStart w:id="61"/>
              </w:sdtContent>
            </w:sdt>
            <w:r w:rsidR="004018CF" w:rsidRPr="003870AB">
              <w:rPr>
                <w:noProof/>
              </w:rPr>
              <w:drawing>
                <wp:inline distT="0" distB="0" distL="0" distR="0" wp14:anchorId="059ED553" wp14:editId="396A74D2">
                  <wp:extent cx="1875412" cy="1248544"/>
                  <wp:effectExtent l="0" t="0" r="0" b="0"/>
                  <wp:docPr id="700" name="image18.jpg" descr="Gente de negocios que estudia la lista de reglas, guía de lectura, lista de verificación."/>
                  <wp:cNvGraphicFramePr/>
                  <a:graphic xmlns:a="http://schemas.openxmlformats.org/drawingml/2006/main">
                    <a:graphicData uri="http://schemas.openxmlformats.org/drawingml/2006/picture">
                      <pic:pic xmlns:pic="http://schemas.openxmlformats.org/drawingml/2006/picture">
                        <pic:nvPicPr>
                          <pic:cNvPr id="0" name="image18.jpg" descr="Gente de negocios que estudia la lista de reglas, guía de lectura, lista de verificación."/>
                          <pic:cNvPicPr preferRelativeResize="0"/>
                        </pic:nvPicPr>
                        <pic:blipFill>
                          <a:blip r:embed="rId43"/>
                          <a:srcRect/>
                          <a:stretch>
                            <a:fillRect/>
                          </a:stretch>
                        </pic:blipFill>
                        <pic:spPr>
                          <a:xfrm>
                            <a:off x="0" y="0"/>
                            <a:ext cx="1875412" cy="1248544"/>
                          </a:xfrm>
                          <a:prstGeom prst="rect">
                            <a:avLst/>
                          </a:prstGeom>
                          <a:ln/>
                        </pic:spPr>
                      </pic:pic>
                    </a:graphicData>
                  </a:graphic>
                </wp:inline>
              </w:drawing>
            </w:r>
            <w:commentRangeEnd w:id="61"/>
            <w:r w:rsidR="004018CF" w:rsidRPr="003870AB">
              <w:commentReference w:id="61"/>
            </w:r>
          </w:p>
          <w:p w14:paraId="0000015A" w14:textId="77777777" w:rsidR="00E2274D" w:rsidRPr="003870AB" w:rsidRDefault="004018CF">
            <w:pPr>
              <w:widowControl w:val="0"/>
            </w:pPr>
            <w:r w:rsidRPr="003870AB">
              <w:t>Imagen: 228131_i229</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B" w14:textId="77777777" w:rsidR="00E2274D" w:rsidRPr="003870AB" w:rsidRDefault="004018CF">
            <w:pPr>
              <w:widowControl w:val="0"/>
            </w:pPr>
            <w:r w:rsidRPr="003870AB">
              <w:t>Pertinencia. Definir claramente el problema a solucionar es fundamental, los requerimientos deben ser relevantes a las necesidades de los patrocinadores sin restringir al equipo de trabajo.</w:t>
            </w:r>
          </w:p>
        </w:tc>
      </w:tr>
      <w:tr w:rsidR="00E2274D" w:rsidRPr="003870AB" w14:paraId="25045A53"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C" w14:textId="77777777" w:rsidR="00E2274D" w:rsidRPr="003870AB" w:rsidRDefault="00000000">
            <w:pPr>
              <w:widowControl w:val="0"/>
            </w:pPr>
            <w:sdt>
              <w:sdtPr>
                <w:tag w:val="goog_rdk_32"/>
                <w:id w:val="-297075850"/>
              </w:sdtPr>
              <w:sdtContent>
                <w:commentRangeStart w:id="62"/>
              </w:sdtContent>
            </w:sdt>
            <w:r w:rsidR="004018CF" w:rsidRPr="003870AB">
              <w:rPr>
                <w:noProof/>
              </w:rPr>
              <w:drawing>
                <wp:inline distT="0" distB="0" distL="0" distR="0" wp14:anchorId="44106173" wp14:editId="4377455B">
                  <wp:extent cx="1351107" cy="1351107"/>
                  <wp:effectExtent l="0" t="0" r="0" b="0"/>
                  <wp:docPr id="701" name="image20.jpg" descr="Diseño de ilustración de estilo plano del ciclo de vida del proyecto"/>
                  <wp:cNvGraphicFramePr/>
                  <a:graphic xmlns:a="http://schemas.openxmlformats.org/drawingml/2006/main">
                    <a:graphicData uri="http://schemas.openxmlformats.org/drawingml/2006/picture">
                      <pic:pic xmlns:pic="http://schemas.openxmlformats.org/drawingml/2006/picture">
                        <pic:nvPicPr>
                          <pic:cNvPr id="0" name="image20.jpg" descr="Diseño de ilustración de estilo plano del ciclo de vida del proyecto"/>
                          <pic:cNvPicPr preferRelativeResize="0"/>
                        </pic:nvPicPr>
                        <pic:blipFill>
                          <a:blip r:embed="rId44"/>
                          <a:srcRect/>
                          <a:stretch>
                            <a:fillRect/>
                          </a:stretch>
                        </pic:blipFill>
                        <pic:spPr>
                          <a:xfrm>
                            <a:off x="0" y="0"/>
                            <a:ext cx="1351107" cy="1351107"/>
                          </a:xfrm>
                          <a:prstGeom prst="rect">
                            <a:avLst/>
                          </a:prstGeom>
                          <a:ln/>
                        </pic:spPr>
                      </pic:pic>
                    </a:graphicData>
                  </a:graphic>
                </wp:inline>
              </w:drawing>
            </w:r>
            <w:commentRangeEnd w:id="62"/>
            <w:r w:rsidR="004018CF" w:rsidRPr="003870AB">
              <w:commentReference w:id="62"/>
            </w:r>
          </w:p>
          <w:p w14:paraId="0000015D" w14:textId="77777777" w:rsidR="00E2274D" w:rsidRPr="003870AB" w:rsidRDefault="004018CF">
            <w:pPr>
              <w:widowControl w:val="0"/>
            </w:pPr>
            <w:r w:rsidRPr="003870AB">
              <w:lastRenderedPageBreak/>
              <w:t>Imagen: 228131_i230</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E" w14:textId="44543AB2" w:rsidR="00E2274D" w:rsidRPr="003870AB" w:rsidRDefault="004018CF">
            <w:pPr>
              <w:widowControl w:val="0"/>
            </w:pPr>
            <w:r w:rsidRPr="003870AB">
              <w:lastRenderedPageBreak/>
              <w:t xml:space="preserve">Factibilidad. Los requisitos deben especificarse para que puedan implementarse utilizando los recursos disponibles, dentro del presupuesto y </w:t>
            </w:r>
            <w:r w:rsidR="00D0157F" w:rsidRPr="003870AB">
              <w:t xml:space="preserve">el </w:t>
            </w:r>
            <w:r w:rsidRPr="003870AB">
              <w:t>cronograma.</w:t>
            </w:r>
          </w:p>
        </w:tc>
      </w:tr>
      <w:tr w:rsidR="00E2274D" w:rsidRPr="003870AB" w14:paraId="00F02D56" w14:textId="77777777">
        <w:tc>
          <w:tcPr>
            <w:tcW w:w="4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F" w14:textId="77777777" w:rsidR="00E2274D" w:rsidRPr="003870AB" w:rsidRDefault="00000000">
            <w:pPr>
              <w:widowControl w:val="0"/>
            </w:pPr>
            <w:sdt>
              <w:sdtPr>
                <w:tag w:val="goog_rdk_33"/>
                <w:id w:val="1712535595"/>
              </w:sdtPr>
              <w:sdtContent>
                <w:commentRangeStart w:id="63"/>
              </w:sdtContent>
            </w:sdt>
            <w:r w:rsidR="004018CF" w:rsidRPr="003870AB">
              <w:rPr>
                <w:noProof/>
              </w:rPr>
              <w:drawing>
                <wp:inline distT="0" distB="0" distL="0" distR="0" wp14:anchorId="51AC7FF6" wp14:editId="61B5DA48">
                  <wp:extent cx="1538927" cy="1026333"/>
                  <wp:effectExtent l="0" t="0" r="0" b="0"/>
                  <wp:docPr id="702" name="image27.jpg" descr="Programming and coding, website, webpage optimization. Back end development, software development process, backend app developer concept. Vector isolated concept creative illustration"/>
                  <wp:cNvGraphicFramePr/>
                  <a:graphic xmlns:a="http://schemas.openxmlformats.org/drawingml/2006/main">
                    <a:graphicData uri="http://schemas.openxmlformats.org/drawingml/2006/picture">
                      <pic:pic xmlns:pic="http://schemas.openxmlformats.org/drawingml/2006/picture">
                        <pic:nvPicPr>
                          <pic:cNvPr id="0" name="image27.jpg" descr="Programming and coding, website, webpage optimization. Back end development, software development process, backend app developer concept. Vector isolated concept creative illustration"/>
                          <pic:cNvPicPr preferRelativeResize="0"/>
                        </pic:nvPicPr>
                        <pic:blipFill>
                          <a:blip r:embed="rId45"/>
                          <a:srcRect/>
                          <a:stretch>
                            <a:fillRect/>
                          </a:stretch>
                        </pic:blipFill>
                        <pic:spPr>
                          <a:xfrm>
                            <a:off x="0" y="0"/>
                            <a:ext cx="1538927" cy="1026333"/>
                          </a:xfrm>
                          <a:prstGeom prst="rect">
                            <a:avLst/>
                          </a:prstGeom>
                          <a:ln/>
                        </pic:spPr>
                      </pic:pic>
                    </a:graphicData>
                  </a:graphic>
                </wp:inline>
              </w:drawing>
            </w:r>
            <w:commentRangeEnd w:id="63"/>
            <w:r w:rsidR="004018CF" w:rsidRPr="003870AB">
              <w:commentReference w:id="63"/>
            </w:r>
          </w:p>
          <w:p w14:paraId="00000160" w14:textId="77777777" w:rsidR="00E2274D" w:rsidRPr="003870AB" w:rsidRDefault="004018CF">
            <w:pPr>
              <w:widowControl w:val="0"/>
            </w:pPr>
            <w:r w:rsidRPr="003870AB">
              <w:t>Imagen: 228131_i231</w:t>
            </w:r>
          </w:p>
        </w:tc>
        <w:tc>
          <w:tcPr>
            <w:tcW w:w="8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1" w14:textId="60EAC68F" w:rsidR="00E2274D" w:rsidRPr="003870AB" w:rsidRDefault="004018CF">
            <w:pPr>
              <w:widowControl w:val="0"/>
            </w:pPr>
            <w:r w:rsidRPr="003870AB">
              <w:t xml:space="preserve">Trazabilidad. Ayuda a identificar el impacto de los cambios en otros partes del </w:t>
            </w:r>
            <w:r w:rsidR="008A5597" w:rsidRPr="008A5597">
              <w:rPr>
                <w:i/>
                <w:iCs/>
              </w:rPr>
              <w:t>software</w:t>
            </w:r>
            <w:r w:rsidRPr="003870AB">
              <w:t xml:space="preserve"> y </w:t>
            </w:r>
            <w:r w:rsidR="00AD4848" w:rsidRPr="003870AB">
              <w:t xml:space="preserve">a </w:t>
            </w:r>
            <w:r w:rsidRPr="003870AB">
              <w:t>evaluar cómo se debe propagar este cambio.</w:t>
            </w:r>
          </w:p>
        </w:tc>
      </w:tr>
    </w:tbl>
    <w:p w14:paraId="00000162" w14:textId="77777777" w:rsidR="00E2274D" w:rsidRPr="003870AB" w:rsidRDefault="00E2274D"/>
    <w:p w14:paraId="00000163" w14:textId="77777777" w:rsidR="00E2274D" w:rsidRPr="003870AB" w:rsidRDefault="00E2274D"/>
    <w:p w14:paraId="00000164" w14:textId="77777777" w:rsidR="00E2274D" w:rsidRPr="003870AB" w:rsidRDefault="00E2274D"/>
    <w:tbl>
      <w:tblPr>
        <w:tblStyle w:val="afffffffffffffff2"/>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1907DBDD"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65"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66"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5D8A79C9"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7" w14:textId="77777777" w:rsidR="00E2274D" w:rsidRPr="003870AB" w:rsidRDefault="004018CF">
            <w:pPr>
              <w:pBdr>
                <w:top w:val="nil"/>
                <w:left w:val="nil"/>
                <w:bottom w:val="nil"/>
                <w:right w:val="nil"/>
                <w:between w:val="nil"/>
              </w:pBdr>
              <w:jc w:val="both"/>
              <w:rPr>
                <w:color w:val="202124"/>
              </w:rPr>
            </w:pPr>
            <w:r w:rsidRPr="003870AB">
              <w:rPr>
                <w:color w:val="202124"/>
              </w:rPr>
              <w:t>Contar con una buena clasificación de requisitos permite establecer las necesidades de un proyecto de desarrollo cubriendo sus aspectos más importantes.</w:t>
            </w:r>
          </w:p>
          <w:p w14:paraId="00000168" w14:textId="38FEDAC1" w:rsidR="00E2274D" w:rsidRPr="003870AB" w:rsidRDefault="004018CF">
            <w:pPr>
              <w:widowControl w:val="0"/>
              <w:jc w:val="both"/>
              <w:rPr>
                <w:color w:val="B7B7B7"/>
              </w:rPr>
            </w:pPr>
            <w:r w:rsidRPr="003870AB">
              <w:rPr>
                <w:color w:val="202124"/>
              </w:rPr>
              <w:t xml:space="preserve">Los requerimientos del </w:t>
            </w:r>
            <w:r w:rsidR="008A5597" w:rsidRPr="008A5597">
              <w:rPr>
                <w:i/>
                <w:iCs/>
                <w:color w:val="202124"/>
              </w:rPr>
              <w:t>software</w:t>
            </w:r>
            <w:r w:rsidRPr="003870AB">
              <w:rPr>
                <w:color w:val="202124"/>
              </w:rPr>
              <w:t xml:space="preserve"> a desarrollar pueden clasificarse según distintas reglas. En la siguiente tabla se detalla dicha clasificación.</w:t>
            </w:r>
          </w:p>
        </w:tc>
      </w:tr>
      <w:tr w:rsidR="00E2274D" w:rsidRPr="003870AB" w14:paraId="1613A253"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A" w14:textId="77777777" w:rsidR="00E2274D" w:rsidRPr="003870AB" w:rsidRDefault="00000000">
            <w:sdt>
              <w:sdtPr>
                <w:tag w:val="goog_rdk_34"/>
                <w:id w:val="1222485501"/>
              </w:sdtPr>
              <w:sdtContent>
                <w:commentRangeStart w:id="64"/>
              </w:sdtContent>
            </w:sdt>
            <w:r w:rsidR="004018CF" w:rsidRPr="003870AB">
              <w:rPr>
                <w:noProof/>
              </w:rPr>
              <w:drawing>
                <wp:inline distT="0" distB="0" distL="0" distR="0" wp14:anchorId="1883D4CD" wp14:editId="14876B61">
                  <wp:extent cx="3339939" cy="1874116"/>
                  <wp:effectExtent l="0" t="0" r="0" b="0"/>
                  <wp:docPr id="703" name="image28.jpg" descr="waterfall model flowchart hand drawing on blackboard"/>
                  <wp:cNvGraphicFramePr/>
                  <a:graphic xmlns:a="http://schemas.openxmlformats.org/drawingml/2006/main">
                    <a:graphicData uri="http://schemas.openxmlformats.org/drawingml/2006/picture">
                      <pic:pic xmlns:pic="http://schemas.openxmlformats.org/drawingml/2006/picture">
                        <pic:nvPicPr>
                          <pic:cNvPr id="0" name="image28.jpg" descr="waterfall model flowchart hand drawing on blackboard"/>
                          <pic:cNvPicPr preferRelativeResize="0"/>
                        </pic:nvPicPr>
                        <pic:blipFill>
                          <a:blip r:embed="rId46"/>
                          <a:srcRect/>
                          <a:stretch>
                            <a:fillRect/>
                          </a:stretch>
                        </pic:blipFill>
                        <pic:spPr>
                          <a:xfrm>
                            <a:off x="0" y="0"/>
                            <a:ext cx="3339939" cy="1874116"/>
                          </a:xfrm>
                          <a:prstGeom prst="rect">
                            <a:avLst/>
                          </a:prstGeom>
                          <a:ln/>
                        </pic:spPr>
                      </pic:pic>
                    </a:graphicData>
                  </a:graphic>
                </wp:inline>
              </w:drawing>
            </w:r>
            <w:commentRangeEnd w:id="64"/>
            <w:r w:rsidR="004018CF" w:rsidRPr="003870AB">
              <w:commentReference w:id="64"/>
            </w:r>
          </w:p>
          <w:p w14:paraId="0000016B" w14:textId="77777777" w:rsidR="00E2274D" w:rsidRPr="003870AB" w:rsidRDefault="004018CF">
            <w:r w:rsidRPr="003870AB">
              <w:t>Imagen: 228131_i232</w:t>
            </w:r>
          </w:p>
        </w:tc>
      </w:tr>
    </w:tbl>
    <w:p w14:paraId="0000016D" w14:textId="77777777" w:rsidR="00E2274D" w:rsidRPr="003870AB" w:rsidRDefault="00E2274D"/>
    <w:p w14:paraId="0000016E" w14:textId="77777777" w:rsidR="00E2274D" w:rsidRPr="003870AB" w:rsidRDefault="004018CF">
      <w:pPr>
        <w:keepNext/>
        <w:pBdr>
          <w:top w:val="nil"/>
          <w:left w:val="nil"/>
          <w:bottom w:val="nil"/>
          <w:right w:val="nil"/>
          <w:between w:val="nil"/>
        </w:pBdr>
        <w:spacing w:after="200" w:line="240" w:lineRule="auto"/>
        <w:rPr>
          <w:i/>
          <w:color w:val="000000"/>
        </w:rPr>
      </w:pPr>
      <w:r w:rsidRPr="003870AB">
        <w:rPr>
          <w:b/>
          <w:color w:val="000000"/>
        </w:rPr>
        <w:t>Tabla 2</w:t>
      </w:r>
      <w:r w:rsidRPr="003870AB">
        <w:rPr>
          <w:b/>
          <w:color w:val="000000"/>
        </w:rPr>
        <w:br/>
      </w:r>
      <w:r w:rsidRPr="003870AB">
        <w:rPr>
          <w:i/>
          <w:color w:val="000000"/>
        </w:rPr>
        <w:t>Clasificación de los requerimientos</w:t>
      </w:r>
    </w:p>
    <w:tbl>
      <w:tblPr>
        <w:tblStyle w:val="afffffffffffffff3"/>
        <w:tblW w:w="1431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12"/>
      </w:tblGrid>
      <w:tr w:rsidR="00E2274D" w:rsidRPr="003870AB" w14:paraId="0A470354" w14:textId="77777777">
        <w:tc>
          <w:tcPr>
            <w:tcW w:w="14312" w:type="dxa"/>
          </w:tcPr>
          <w:p w14:paraId="0000016F" w14:textId="77777777" w:rsidR="00E2274D" w:rsidRPr="003870AB" w:rsidRDefault="004018CF">
            <w:pPr>
              <w:jc w:val="both"/>
            </w:pPr>
            <w:r w:rsidRPr="003870AB">
              <w:t>Clasificación de los Requerimientos</w:t>
            </w:r>
          </w:p>
        </w:tc>
      </w:tr>
      <w:tr w:rsidR="00E2274D" w:rsidRPr="003870AB" w14:paraId="61575154" w14:textId="77777777">
        <w:tc>
          <w:tcPr>
            <w:tcW w:w="14312" w:type="dxa"/>
          </w:tcPr>
          <w:p w14:paraId="00000170" w14:textId="5C8482A4" w:rsidR="00E2274D" w:rsidRPr="003870AB" w:rsidRDefault="004018CF">
            <w:pPr>
              <w:numPr>
                <w:ilvl w:val="0"/>
                <w:numId w:val="8"/>
              </w:numPr>
              <w:pBdr>
                <w:top w:val="nil"/>
                <w:left w:val="nil"/>
                <w:bottom w:val="nil"/>
                <w:right w:val="nil"/>
                <w:between w:val="nil"/>
              </w:pBdr>
              <w:jc w:val="both"/>
              <w:rPr>
                <w:b/>
                <w:color w:val="000000"/>
              </w:rPr>
            </w:pPr>
            <w:r w:rsidRPr="003870AB">
              <w:rPr>
                <w:color w:val="000000"/>
              </w:rPr>
              <w:t>Del negocio que no son negociables</w:t>
            </w:r>
            <w:r w:rsidR="00AD4848" w:rsidRPr="003870AB">
              <w:rPr>
                <w:color w:val="000000"/>
              </w:rPr>
              <w:t xml:space="preserve">: </w:t>
            </w:r>
            <w:r w:rsidRPr="003870AB">
              <w:rPr>
                <w:color w:val="000000"/>
              </w:rPr>
              <w:t>normas y estándares aplicables.</w:t>
            </w:r>
          </w:p>
          <w:p w14:paraId="00000171" w14:textId="3A0E98A8" w:rsidR="00E2274D" w:rsidRPr="003870AB" w:rsidRDefault="00793CD2">
            <w:pPr>
              <w:numPr>
                <w:ilvl w:val="0"/>
                <w:numId w:val="8"/>
              </w:numPr>
              <w:pBdr>
                <w:top w:val="nil"/>
                <w:left w:val="nil"/>
                <w:bottom w:val="nil"/>
                <w:right w:val="nil"/>
                <w:between w:val="nil"/>
              </w:pBdr>
              <w:jc w:val="both"/>
              <w:rPr>
                <w:b/>
                <w:color w:val="000000"/>
              </w:rPr>
            </w:pPr>
            <w:r w:rsidRPr="003870AB">
              <w:rPr>
                <w:color w:val="000000"/>
              </w:rPr>
              <w:t>Funcionales: qué</w:t>
            </w:r>
            <w:r w:rsidR="004018CF" w:rsidRPr="003870AB">
              <w:rPr>
                <w:color w:val="000000"/>
              </w:rPr>
              <w:t xml:space="preserve"> es lo que el </w:t>
            </w:r>
            <w:r w:rsidR="008A5597" w:rsidRPr="008A5597">
              <w:rPr>
                <w:i/>
                <w:iCs/>
                <w:color w:val="000000"/>
              </w:rPr>
              <w:t>software</w:t>
            </w:r>
            <w:r w:rsidR="004018CF" w:rsidRPr="003870AB">
              <w:rPr>
                <w:color w:val="000000"/>
              </w:rPr>
              <w:t xml:space="preserve"> hará.</w:t>
            </w:r>
          </w:p>
          <w:p w14:paraId="00000172" w14:textId="60E92EF8" w:rsidR="00E2274D" w:rsidRPr="003870AB" w:rsidRDefault="004018CF">
            <w:pPr>
              <w:numPr>
                <w:ilvl w:val="0"/>
                <w:numId w:val="8"/>
              </w:numPr>
              <w:pBdr>
                <w:top w:val="nil"/>
                <w:left w:val="nil"/>
                <w:bottom w:val="nil"/>
                <w:right w:val="nil"/>
                <w:between w:val="nil"/>
              </w:pBdr>
              <w:jc w:val="both"/>
              <w:rPr>
                <w:b/>
                <w:color w:val="000000"/>
              </w:rPr>
            </w:pPr>
            <w:r w:rsidRPr="003870AB">
              <w:rPr>
                <w:color w:val="000000"/>
              </w:rPr>
              <w:t>No-Funcionales</w:t>
            </w:r>
            <w:r w:rsidR="00AD4848" w:rsidRPr="003870AB">
              <w:rPr>
                <w:color w:val="000000"/>
              </w:rPr>
              <w:t>:</w:t>
            </w:r>
            <w:r w:rsidRPr="003870AB">
              <w:rPr>
                <w:color w:val="000000"/>
              </w:rPr>
              <w:t xml:space="preserve"> características y restricciones como precisión, rendimiento, seguridad, usabilidad, mantenibilidad, calidad y mutabilidad.</w:t>
            </w:r>
          </w:p>
          <w:p w14:paraId="00000173" w14:textId="483ECBF2" w:rsidR="00E2274D" w:rsidRPr="003870AB" w:rsidRDefault="004018CF">
            <w:pPr>
              <w:numPr>
                <w:ilvl w:val="0"/>
                <w:numId w:val="8"/>
              </w:numPr>
              <w:pBdr>
                <w:top w:val="nil"/>
                <w:left w:val="nil"/>
                <w:bottom w:val="nil"/>
                <w:right w:val="nil"/>
                <w:between w:val="nil"/>
              </w:pBdr>
              <w:jc w:val="both"/>
              <w:rPr>
                <w:b/>
                <w:color w:val="000000"/>
              </w:rPr>
            </w:pPr>
            <w:r w:rsidRPr="003870AB">
              <w:rPr>
                <w:color w:val="000000"/>
              </w:rPr>
              <w:t xml:space="preserve">De </w:t>
            </w:r>
            <w:r w:rsidR="00557B91" w:rsidRPr="003870AB">
              <w:rPr>
                <w:color w:val="000000"/>
              </w:rPr>
              <w:t>interfaz</w:t>
            </w:r>
            <w:r w:rsidRPr="003870AB">
              <w:rPr>
                <w:color w:val="000000"/>
              </w:rPr>
              <w:t xml:space="preserve"> externa y restricciones que dependen de la tecnología.</w:t>
            </w:r>
          </w:p>
        </w:tc>
      </w:tr>
      <w:tr w:rsidR="00E2274D" w:rsidRPr="003870AB" w14:paraId="6DD7FCF9" w14:textId="77777777">
        <w:tc>
          <w:tcPr>
            <w:tcW w:w="14312" w:type="dxa"/>
          </w:tcPr>
          <w:p w14:paraId="00000174" w14:textId="77777777" w:rsidR="00E2274D" w:rsidRPr="003870AB" w:rsidRDefault="004018CF">
            <w:pPr>
              <w:pBdr>
                <w:top w:val="nil"/>
                <w:left w:val="nil"/>
                <w:bottom w:val="nil"/>
                <w:right w:val="nil"/>
                <w:between w:val="nil"/>
              </w:pBdr>
              <w:ind w:left="360"/>
              <w:jc w:val="both"/>
              <w:rPr>
                <w:b/>
                <w:color w:val="000000"/>
              </w:rPr>
            </w:pPr>
            <w:r w:rsidRPr="003870AB">
              <w:rPr>
                <w:color w:val="000000"/>
              </w:rPr>
              <w:t>Requisitos del nivel de:</w:t>
            </w:r>
          </w:p>
          <w:p w14:paraId="00000175" w14:textId="77777777" w:rsidR="00E2274D" w:rsidRPr="003870AB" w:rsidRDefault="004018CF">
            <w:pPr>
              <w:numPr>
                <w:ilvl w:val="1"/>
                <w:numId w:val="20"/>
              </w:numPr>
              <w:pBdr>
                <w:top w:val="nil"/>
                <w:left w:val="nil"/>
                <w:bottom w:val="nil"/>
                <w:right w:val="nil"/>
                <w:between w:val="nil"/>
              </w:pBdr>
              <w:jc w:val="both"/>
              <w:rPr>
                <w:b/>
                <w:color w:val="000000"/>
              </w:rPr>
            </w:pPr>
            <w:r w:rsidRPr="003870AB">
              <w:rPr>
                <w:color w:val="000000"/>
              </w:rPr>
              <w:t>Alcance – relativos a los objetivos del negocio.</w:t>
            </w:r>
          </w:p>
          <w:p w14:paraId="00000176" w14:textId="77777777" w:rsidR="00E2274D" w:rsidRPr="003870AB" w:rsidRDefault="004018CF">
            <w:pPr>
              <w:numPr>
                <w:ilvl w:val="1"/>
                <w:numId w:val="20"/>
              </w:numPr>
              <w:pBdr>
                <w:top w:val="nil"/>
                <w:left w:val="nil"/>
                <w:bottom w:val="nil"/>
                <w:right w:val="nil"/>
                <w:between w:val="nil"/>
              </w:pBdr>
              <w:jc w:val="both"/>
              <w:rPr>
                <w:b/>
                <w:color w:val="000000"/>
              </w:rPr>
            </w:pPr>
            <w:r w:rsidRPr="003870AB">
              <w:rPr>
                <w:color w:val="000000"/>
              </w:rPr>
              <w:t>Dominio – relativos al área del problema.</w:t>
            </w:r>
          </w:p>
          <w:p w14:paraId="00000177" w14:textId="6141FAAA" w:rsidR="00E2274D" w:rsidRPr="003870AB" w:rsidRDefault="004018CF">
            <w:pPr>
              <w:numPr>
                <w:ilvl w:val="1"/>
                <w:numId w:val="20"/>
              </w:numPr>
              <w:pBdr>
                <w:top w:val="nil"/>
                <w:left w:val="nil"/>
                <w:bottom w:val="nil"/>
                <w:right w:val="nil"/>
                <w:between w:val="nil"/>
              </w:pBdr>
              <w:jc w:val="both"/>
              <w:rPr>
                <w:b/>
                <w:color w:val="000000"/>
              </w:rPr>
            </w:pPr>
            <w:r w:rsidRPr="003870AB">
              <w:rPr>
                <w:color w:val="000000"/>
              </w:rPr>
              <w:t xml:space="preserve">Producto – relativos al producto de </w:t>
            </w:r>
            <w:r w:rsidR="008A5597" w:rsidRPr="008A5597">
              <w:rPr>
                <w:i/>
                <w:iCs/>
                <w:color w:val="000000"/>
              </w:rPr>
              <w:t>software</w:t>
            </w:r>
            <w:r w:rsidRPr="003870AB">
              <w:rPr>
                <w:color w:val="000000"/>
              </w:rPr>
              <w:t>.</w:t>
            </w:r>
          </w:p>
          <w:p w14:paraId="00000178" w14:textId="77777777" w:rsidR="00E2274D" w:rsidRPr="003870AB" w:rsidRDefault="004018CF">
            <w:pPr>
              <w:numPr>
                <w:ilvl w:val="1"/>
                <w:numId w:val="20"/>
              </w:numPr>
              <w:pBdr>
                <w:top w:val="nil"/>
                <w:left w:val="nil"/>
                <w:bottom w:val="nil"/>
                <w:right w:val="nil"/>
                <w:between w:val="nil"/>
              </w:pBdr>
              <w:jc w:val="both"/>
              <w:rPr>
                <w:b/>
                <w:color w:val="000000"/>
              </w:rPr>
            </w:pPr>
            <w:r w:rsidRPr="003870AB">
              <w:rPr>
                <w:color w:val="000000"/>
              </w:rPr>
              <w:t>Diseño – que se va a construir.</w:t>
            </w:r>
          </w:p>
        </w:tc>
      </w:tr>
      <w:tr w:rsidR="00E2274D" w:rsidRPr="003870AB" w14:paraId="1210C728" w14:textId="77777777">
        <w:tc>
          <w:tcPr>
            <w:tcW w:w="14312" w:type="dxa"/>
          </w:tcPr>
          <w:p w14:paraId="00000179" w14:textId="6CBBD9B3" w:rsidR="00E2274D" w:rsidRPr="003870AB" w:rsidRDefault="004018CF">
            <w:pPr>
              <w:numPr>
                <w:ilvl w:val="0"/>
                <w:numId w:val="8"/>
              </w:numPr>
              <w:pBdr>
                <w:top w:val="nil"/>
                <w:left w:val="nil"/>
                <w:bottom w:val="nil"/>
                <w:right w:val="nil"/>
                <w:between w:val="nil"/>
              </w:pBdr>
              <w:jc w:val="both"/>
              <w:rPr>
                <w:b/>
                <w:color w:val="000000"/>
              </w:rPr>
            </w:pPr>
            <w:r w:rsidRPr="003870AB">
              <w:rPr>
                <w:color w:val="000000"/>
              </w:rPr>
              <w:lastRenderedPageBreak/>
              <w:t>Primarios</w:t>
            </w:r>
            <w:r w:rsidR="00AD4848" w:rsidRPr="003870AB">
              <w:rPr>
                <w:color w:val="000000"/>
              </w:rPr>
              <w:t>:</w:t>
            </w:r>
            <w:r w:rsidRPr="003870AB">
              <w:rPr>
                <w:color w:val="000000"/>
              </w:rPr>
              <w:t xml:space="preserve"> obtenidos de los patrocinadores e interesados.</w:t>
            </w:r>
          </w:p>
          <w:p w14:paraId="0000017A" w14:textId="7D9BA0A9" w:rsidR="00E2274D" w:rsidRPr="003870AB" w:rsidRDefault="004018CF">
            <w:pPr>
              <w:numPr>
                <w:ilvl w:val="0"/>
                <w:numId w:val="8"/>
              </w:numPr>
              <w:pBdr>
                <w:top w:val="nil"/>
                <w:left w:val="nil"/>
                <w:bottom w:val="nil"/>
                <w:right w:val="nil"/>
                <w:between w:val="nil"/>
              </w:pBdr>
              <w:jc w:val="both"/>
              <w:rPr>
                <w:b/>
                <w:color w:val="000000"/>
              </w:rPr>
            </w:pPr>
            <w:r w:rsidRPr="003870AB">
              <w:rPr>
                <w:color w:val="000000"/>
              </w:rPr>
              <w:t>Derivados</w:t>
            </w:r>
            <w:r w:rsidR="00AD4848" w:rsidRPr="003870AB">
              <w:rPr>
                <w:color w:val="000000"/>
              </w:rPr>
              <w:t>:</w:t>
            </w:r>
            <w:r w:rsidRPr="003870AB">
              <w:rPr>
                <w:color w:val="000000"/>
              </w:rPr>
              <w:t xml:space="preserve"> derivados de los primarios.</w:t>
            </w:r>
          </w:p>
        </w:tc>
      </w:tr>
      <w:tr w:rsidR="00E2274D" w:rsidRPr="003870AB" w14:paraId="28B5162F" w14:textId="77777777">
        <w:tc>
          <w:tcPr>
            <w:tcW w:w="14312" w:type="dxa"/>
          </w:tcPr>
          <w:p w14:paraId="0000017B" w14:textId="77777777" w:rsidR="00E2274D" w:rsidRPr="003870AB" w:rsidRDefault="004018CF">
            <w:pPr>
              <w:jc w:val="both"/>
            </w:pPr>
            <w:r w:rsidRPr="003870AB">
              <w:t>Otras clasificaciones:</w:t>
            </w:r>
          </w:p>
          <w:p w14:paraId="0000017C" w14:textId="77777777" w:rsidR="00E2274D" w:rsidRPr="003870AB" w:rsidRDefault="004018CF">
            <w:pPr>
              <w:numPr>
                <w:ilvl w:val="0"/>
                <w:numId w:val="19"/>
              </w:numPr>
              <w:pBdr>
                <w:top w:val="nil"/>
                <w:left w:val="nil"/>
                <w:bottom w:val="nil"/>
                <w:right w:val="nil"/>
                <w:between w:val="nil"/>
              </w:pBdr>
              <w:jc w:val="both"/>
              <w:rPr>
                <w:b/>
                <w:color w:val="000000"/>
              </w:rPr>
            </w:pPr>
            <w:r w:rsidRPr="003870AB">
              <w:rPr>
                <w:color w:val="000000"/>
              </w:rPr>
              <w:t>Requerimientos del negocio vs. técnicos.</w:t>
            </w:r>
          </w:p>
          <w:p w14:paraId="0000017D" w14:textId="42A41A87" w:rsidR="00E2274D" w:rsidRPr="003870AB" w:rsidRDefault="004018CF">
            <w:pPr>
              <w:numPr>
                <w:ilvl w:val="0"/>
                <w:numId w:val="19"/>
              </w:numPr>
              <w:pBdr>
                <w:top w:val="nil"/>
                <w:left w:val="nil"/>
                <w:bottom w:val="nil"/>
                <w:right w:val="nil"/>
                <w:between w:val="nil"/>
              </w:pBdr>
              <w:jc w:val="both"/>
              <w:rPr>
                <w:b/>
                <w:color w:val="000000"/>
              </w:rPr>
            </w:pPr>
            <w:r w:rsidRPr="003870AB">
              <w:rPr>
                <w:color w:val="000000"/>
              </w:rPr>
              <w:t>Requerimientos del producto vs. del proceso</w:t>
            </w:r>
            <w:r w:rsidR="00AD4848" w:rsidRPr="003870AB">
              <w:rPr>
                <w:color w:val="000000"/>
              </w:rPr>
              <w:t>;</w:t>
            </w:r>
            <w:r w:rsidRPr="003870AB">
              <w:rPr>
                <w:color w:val="000000"/>
              </w:rPr>
              <w:t xml:space="preserve"> por ejemplo, necesidades del negocio contra el cómo los usuarios interactúan con el </w:t>
            </w:r>
            <w:r w:rsidR="008A5597" w:rsidRPr="008A5597">
              <w:rPr>
                <w:i/>
                <w:iCs/>
                <w:color w:val="000000"/>
              </w:rPr>
              <w:t>software</w:t>
            </w:r>
            <w:r w:rsidRPr="003870AB">
              <w:rPr>
                <w:color w:val="000000"/>
              </w:rPr>
              <w:t>.</w:t>
            </w:r>
          </w:p>
          <w:p w14:paraId="0000017E" w14:textId="09822B10" w:rsidR="00E2274D" w:rsidRPr="003870AB" w:rsidRDefault="004018CF">
            <w:pPr>
              <w:numPr>
                <w:ilvl w:val="0"/>
                <w:numId w:val="19"/>
              </w:numPr>
              <w:pBdr>
                <w:top w:val="nil"/>
                <w:left w:val="nil"/>
                <w:bottom w:val="nil"/>
                <w:right w:val="nil"/>
                <w:between w:val="nil"/>
              </w:pBdr>
              <w:jc w:val="both"/>
              <w:rPr>
                <w:b/>
                <w:color w:val="000000"/>
              </w:rPr>
            </w:pPr>
            <w:r w:rsidRPr="003870AB">
              <w:rPr>
                <w:color w:val="000000"/>
              </w:rPr>
              <w:t>Requisitos basados en roles</w:t>
            </w:r>
            <w:r w:rsidR="00AD4848" w:rsidRPr="003870AB">
              <w:rPr>
                <w:color w:val="000000"/>
              </w:rPr>
              <w:t>,</w:t>
            </w:r>
            <w:r w:rsidRPr="003870AB">
              <w:rPr>
                <w:color w:val="000000"/>
              </w:rPr>
              <w:t xml:space="preserve"> definidos por clientes, usuarios, equipo técnico o </w:t>
            </w:r>
            <w:r w:rsidR="00AD4848" w:rsidRPr="003870AB">
              <w:rPr>
                <w:color w:val="000000"/>
              </w:rPr>
              <w:t xml:space="preserve">de </w:t>
            </w:r>
            <w:r w:rsidRPr="003870AB">
              <w:rPr>
                <w:color w:val="000000"/>
              </w:rPr>
              <w:t>seguridad.</w:t>
            </w:r>
          </w:p>
        </w:tc>
      </w:tr>
    </w:tbl>
    <w:p w14:paraId="0000017F" w14:textId="61BAABEC" w:rsidR="00E2274D" w:rsidRPr="003870AB" w:rsidRDefault="004018CF">
      <w:r w:rsidRPr="003870AB">
        <w:rPr>
          <w:i/>
        </w:rPr>
        <w:t>Nota.</w:t>
      </w:r>
      <w:r w:rsidRPr="003870AB">
        <w:t xml:space="preserve"> Adaptad</w:t>
      </w:r>
      <w:r w:rsidR="0013143B" w:rsidRPr="003870AB">
        <w:t>a</w:t>
      </w:r>
      <w:r w:rsidRPr="003870AB">
        <w:t xml:space="preserve"> de </w:t>
      </w:r>
      <w:proofErr w:type="spellStart"/>
      <w:r w:rsidRPr="003870AB">
        <w:t>Mohapatra</w:t>
      </w:r>
      <w:proofErr w:type="spellEnd"/>
      <w:r w:rsidRPr="003870AB">
        <w:t xml:space="preserve"> y </w:t>
      </w:r>
      <w:proofErr w:type="spellStart"/>
      <w:r w:rsidRPr="003870AB">
        <w:t>Rath</w:t>
      </w:r>
      <w:proofErr w:type="spellEnd"/>
      <w:r w:rsidRPr="003870AB">
        <w:t xml:space="preserve"> (2020).</w:t>
      </w:r>
    </w:p>
    <w:p w14:paraId="00000180" w14:textId="77777777" w:rsidR="00E2274D" w:rsidRPr="003870AB" w:rsidRDefault="00E2274D"/>
    <w:p w14:paraId="00000181" w14:textId="77777777" w:rsidR="00E2274D" w:rsidRPr="003870AB" w:rsidRDefault="004018CF">
      <w:pPr>
        <w:pStyle w:val="Ttulo2"/>
        <w:numPr>
          <w:ilvl w:val="1"/>
          <w:numId w:val="4"/>
        </w:numPr>
        <w:rPr>
          <w:b w:val="0"/>
        </w:rPr>
      </w:pPr>
      <w:bookmarkStart w:id="65" w:name="_heading=h.3o7alnk" w:colFirst="0" w:colLast="0"/>
      <w:bookmarkEnd w:id="65"/>
      <w:r w:rsidRPr="003870AB">
        <w:rPr>
          <w:b w:val="0"/>
        </w:rPr>
        <w:t>Herramientas y técnicas</w:t>
      </w:r>
    </w:p>
    <w:p w14:paraId="00000182" w14:textId="77777777" w:rsidR="00E2274D" w:rsidRPr="003870AB" w:rsidRDefault="00E2274D"/>
    <w:tbl>
      <w:tblPr>
        <w:tblStyle w:val="afffffffffffffff4"/>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5826"/>
        <w:gridCol w:w="6948"/>
      </w:tblGrid>
      <w:tr w:rsidR="00E2274D" w:rsidRPr="003870AB" w14:paraId="4620DBF2" w14:textId="77777777">
        <w:trPr>
          <w:trHeight w:val="580"/>
        </w:trPr>
        <w:tc>
          <w:tcPr>
            <w:tcW w:w="153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83" w14:textId="77777777" w:rsidR="00E2274D" w:rsidRPr="003870AB" w:rsidRDefault="004018CF">
            <w:pPr>
              <w:widowControl w:val="0"/>
              <w:jc w:val="center"/>
              <w:rPr>
                <w:b/>
              </w:rPr>
            </w:pPr>
            <w:r w:rsidRPr="003870AB">
              <w:rPr>
                <w:b/>
              </w:rPr>
              <w:t>Tipo de recurso</w:t>
            </w:r>
          </w:p>
        </w:tc>
        <w:tc>
          <w:tcPr>
            <w:tcW w:w="12774"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84" w14:textId="516275E5" w:rsidR="00E2274D" w:rsidRPr="003870AB" w:rsidRDefault="004018CF">
            <w:pPr>
              <w:pStyle w:val="Ttulo"/>
              <w:widowControl w:val="0"/>
              <w:jc w:val="center"/>
              <w:rPr>
                <w:b/>
                <w:sz w:val="22"/>
                <w:szCs w:val="22"/>
              </w:rPr>
            </w:pPr>
            <w:r w:rsidRPr="003870AB">
              <w:rPr>
                <w:b/>
                <w:sz w:val="22"/>
                <w:szCs w:val="22"/>
              </w:rPr>
              <w:t xml:space="preserve">Slider </w:t>
            </w:r>
            <w:r w:rsidR="00F93AA6" w:rsidRPr="003870AB">
              <w:rPr>
                <w:b/>
                <w:sz w:val="22"/>
                <w:szCs w:val="22"/>
              </w:rPr>
              <w:t>p</w:t>
            </w:r>
            <w:r w:rsidRPr="003870AB">
              <w:rPr>
                <w:b/>
                <w:sz w:val="22"/>
                <w:szCs w:val="22"/>
              </w:rPr>
              <w:t>resentación</w:t>
            </w:r>
          </w:p>
        </w:tc>
      </w:tr>
      <w:tr w:rsidR="00E2274D" w:rsidRPr="003870AB" w14:paraId="75A2A8B4" w14:textId="77777777">
        <w:trPr>
          <w:trHeight w:val="420"/>
        </w:trPr>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6" w14:textId="77777777" w:rsidR="00E2274D" w:rsidRPr="003870AB" w:rsidRDefault="004018CF">
            <w:pPr>
              <w:widowControl w:val="0"/>
              <w:rPr>
                <w:b/>
              </w:rPr>
            </w:pPr>
            <w:r w:rsidRPr="003870AB">
              <w:rPr>
                <w:b/>
              </w:rPr>
              <w:t>Introducción</w:t>
            </w:r>
          </w:p>
        </w:tc>
        <w:tc>
          <w:tcPr>
            <w:tcW w:w="12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7" w14:textId="1B05AD2B" w:rsidR="00E2274D" w:rsidRPr="003870AB" w:rsidRDefault="00F93AA6">
            <w:pPr>
              <w:widowControl w:val="0"/>
              <w:rPr>
                <w:color w:val="999999"/>
              </w:rPr>
            </w:pPr>
            <w:r w:rsidRPr="003870AB">
              <w:t xml:space="preserve">Los </w:t>
            </w:r>
            <w:r w:rsidR="004018CF" w:rsidRPr="003870AB">
              <w:t>usuario</w:t>
            </w:r>
            <w:r w:rsidRPr="003870AB">
              <w:t>s</w:t>
            </w:r>
            <w:r w:rsidR="004018CF" w:rsidRPr="003870AB">
              <w:t xml:space="preserve"> nunca sabe</w:t>
            </w:r>
            <w:r w:rsidRPr="003870AB">
              <w:t>n</w:t>
            </w:r>
            <w:r w:rsidR="004018CF" w:rsidRPr="003870AB">
              <w:t xml:space="preserve"> lo que quiere</w:t>
            </w:r>
            <w:r w:rsidRPr="003870AB">
              <w:t>n</w:t>
            </w:r>
            <w:r w:rsidR="004018CF" w:rsidRPr="003870AB">
              <w:t xml:space="preserve"> del producto final, por esto se enfatiza </w:t>
            </w:r>
            <w:r w:rsidRPr="003870AB">
              <w:t>en “</w:t>
            </w:r>
            <w:r w:rsidR="004018CF" w:rsidRPr="003870AB">
              <w:t>escuchar y conversar</w:t>
            </w:r>
            <w:r w:rsidRPr="003870AB">
              <w:t>”</w:t>
            </w:r>
            <w:r w:rsidR="004018CF" w:rsidRPr="003870AB">
              <w:t xml:space="preserve"> con ellos</w:t>
            </w:r>
            <w:r w:rsidR="00867F43" w:rsidRPr="003870AB">
              <w:t>: H</w:t>
            </w:r>
            <w:r w:rsidR="004018CF" w:rsidRPr="003870AB">
              <w:t>ay varias técnicas para este diálogo debido a que los usuarios no son un grupo monolítico</w:t>
            </w:r>
            <w:r w:rsidR="00867F43" w:rsidRPr="003870AB">
              <w:t xml:space="preserve">, </w:t>
            </w:r>
            <w:r w:rsidR="004018CF" w:rsidRPr="003870AB">
              <w:t>tienen diferentes necesidades, quieren diferentes funcionalidades</w:t>
            </w:r>
            <w:r w:rsidR="00867F43" w:rsidRPr="003870AB">
              <w:t xml:space="preserve"> y </w:t>
            </w:r>
            <w:r w:rsidR="004018CF" w:rsidRPr="003870AB">
              <w:t>ni siquiera utilizarán los mismos equipos.</w:t>
            </w:r>
          </w:p>
        </w:tc>
      </w:tr>
      <w:tr w:rsidR="00E2274D" w:rsidRPr="003870AB" w14:paraId="485A7135" w14:textId="77777777">
        <w:trPr>
          <w:trHeight w:val="420"/>
        </w:trPr>
        <w:tc>
          <w:tcPr>
            <w:tcW w:w="7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9" w14:textId="3EDF21A7" w:rsidR="00E2274D" w:rsidRPr="003870AB" w:rsidRDefault="004018CF">
            <w:pPr>
              <w:pBdr>
                <w:top w:val="nil"/>
                <w:left w:val="nil"/>
                <w:bottom w:val="nil"/>
                <w:right w:val="nil"/>
                <w:between w:val="nil"/>
              </w:pBdr>
              <w:jc w:val="both"/>
            </w:pPr>
            <w:r w:rsidRPr="003870AB">
              <w:t>Los usuarios se clasifican en grupos dependiendo del rol que van a tener cuando esté</w:t>
            </w:r>
            <w:r w:rsidR="00190831" w:rsidRPr="003870AB">
              <w:t>n</w:t>
            </w:r>
            <w:r w:rsidRPr="003870AB">
              <w:t xml:space="preserve"> utilizando el </w:t>
            </w:r>
            <w:r w:rsidR="008A5597" w:rsidRPr="008A5597">
              <w:rPr>
                <w:i/>
                <w:iCs/>
              </w:rPr>
              <w:t>software</w:t>
            </w:r>
            <w:r w:rsidRPr="003870AB">
              <w:t xml:space="preserve"> final.</w:t>
            </w:r>
          </w:p>
        </w:tc>
        <w:tc>
          <w:tcPr>
            <w:tcW w:w="6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B" w14:textId="77777777" w:rsidR="00E2274D" w:rsidRPr="003870AB" w:rsidRDefault="00000000">
            <w:pPr>
              <w:widowControl w:val="0"/>
            </w:pPr>
            <w:sdt>
              <w:sdtPr>
                <w:tag w:val="goog_rdk_35"/>
                <w:id w:val="-128097158"/>
              </w:sdtPr>
              <w:sdtContent>
                <w:commentRangeStart w:id="66"/>
              </w:sdtContent>
            </w:sdt>
            <w:r w:rsidR="004018CF" w:rsidRPr="003870AB">
              <w:rPr>
                <w:noProof/>
              </w:rPr>
              <w:drawing>
                <wp:inline distT="0" distB="0" distL="0" distR="0" wp14:anchorId="2A2F36D7" wp14:editId="70579E55">
                  <wp:extent cx="1960537" cy="841102"/>
                  <wp:effectExtent l="0" t="0" r="0" b="0"/>
                  <wp:docPr id="704" name="image45.jpg" descr="User personal profile characters set for social network. Employees, corporate male and female workers portraits. Team member, avatar metaphors. Vector isolated concept metaphor illustrations"/>
                  <wp:cNvGraphicFramePr/>
                  <a:graphic xmlns:a="http://schemas.openxmlformats.org/drawingml/2006/main">
                    <a:graphicData uri="http://schemas.openxmlformats.org/drawingml/2006/picture">
                      <pic:pic xmlns:pic="http://schemas.openxmlformats.org/drawingml/2006/picture">
                        <pic:nvPicPr>
                          <pic:cNvPr id="0" name="image45.jpg" descr="User personal profile characters set for social network. Employees, corporate male and female workers portraits. Team member, avatar metaphors. Vector isolated concept metaphor illustrations"/>
                          <pic:cNvPicPr preferRelativeResize="0"/>
                        </pic:nvPicPr>
                        <pic:blipFill>
                          <a:blip r:embed="rId47"/>
                          <a:srcRect/>
                          <a:stretch>
                            <a:fillRect/>
                          </a:stretch>
                        </pic:blipFill>
                        <pic:spPr>
                          <a:xfrm>
                            <a:off x="0" y="0"/>
                            <a:ext cx="1960537" cy="841102"/>
                          </a:xfrm>
                          <a:prstGeom prst="rect">
                            <a:avLst/>
                          </a:prstGeom>
                          <a:ln/>
                        </pic:spPr>
                      </pic:pic>
                    </a:graphicData>
                  </a:graphic>
                </wp:inline>
              </w:drawing>
            </w:r>
            <w:commentRangeEnd w:id="66"/>
            <w:r w:rsidR="004018CF" w:rsidRPr="003870AB">
              <w:commentReference w:id="66"/>
            </w:r>
          </w:p>
          <w:p w14:paraId="0000018C" w14:textId="77777777" w:rsidR="00E2274D" w:rsidRPr="003870AB" w:rsidRDefault="004018CF">
            <w:pPr>
              <w:widowControl w:val="0"/>
            </w:pPr>
            <w:r w:rsidRPr="003870AB">
              <w:t>Imagen: 228131_i233</w:t>
            </w:r>
          </w:p>
        </w:tc>
      </w:tr>
      <w:tr w:rsidR="00E2274D" w:rsidRPr="003870AB" w14:paraId="449BAC1B" w14:textId="77777777">
        <w:trPr>
          <w:trHeight w:val="420"/>
        </w:trPr>
        <w:tc>
          <w:tcPr>
            <w:tcW w:w="7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D" w14:textId="54F7ABB3" w:rsidR="00E2274D" w:rsidRPr="003870AB" w:rsidRDefault="004018CF">
            <w:pPr>
              <w:widowControl w:val="0"/>
              <w:tabs>
                <w:tab w:val="left" w:pos="935"/>
              </w:tabs>
              <w:jc w:val="both"/>
            </w:pPr>
            <w:r w:rsidRPr="003870AB">
              <w:lastRenderedPageBreak/>
              <w:t>La especificación se hace con historias y casos de usuario. Como el alcance del requerimiento ya está acordado y se han definido cu</w:t>
            </w:r>
            <w:r w:rsidR="00190831" w:rsidRPr="003870AB">
              <w:t>á</w:t>
            </w:r>
            <w:r w:rsidRPr="003870AB">
              <w:t>les son los requerimientos, estos se analizan</w:t>
            </w:r>
            <w:r w:rsidR="00190831" w:rsidRPr="003870AB">
              <w:t xml:space="preserve"> y se especifican</w:t>
            </w:r>
            <w:r w:rsidRPr="003870AB">
              <w:t xml:space="preserve"> usando estos dos métodos</w:t>
            </w:r>
            <w:r w:rsidR="00190831" w:rsidRPr="003870AB">
              <w:t>,</w:t>
            </w:r>
            <w:r w:rsidRPr="003870AB">
              <w:t xml:space="preserve"> entre otros</w:t>
            </w:r>
            <w:r w:rsidR="00190831" w:rsidRPr="003870AB">
              <w:t>.</w:t>
            </w:r>
          </w:p>
        </w:tc>
        <w:tc>
          <w:tcPr>
            <w:tcW w:w="6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F" w14:textId="77777777" w:rsidR="00E2274D" w:rsidRPr="003870AB" w:rsidRDefault="00000000">
            <w:pPr>
              <w:widowControl w:val="0"/>
            </w:pPr>
            <w:sdt>
              <w:sdtPr>
                <w:tag w:val="goog_rdk_36"/>
                <w:id w:val="-1586766703"/>
              </w:sdtPr>
              <w:sdtContent>
                <w:commentRangeStart w:id="67"/>
              </w:sdtContent>
            </w:sdt>
            <w:r w:rsidR="004018CF" w:rsidRPr="003870AB">
              <w:rPr>
                <w:noProof/>
              </w:rPr>
              <w:drawing>
                <wp:inline distT="0" distB="0" distL="0" distR="0" wp14:anchorId="6C6226FA" wp14:editId="0C7E27A7">
                  <wp:extent cx="1595684" cy="1292060"/>
                  <wp:effectExtent l="0" t="0" r="0" b="0"/>
                  <wp:docPr id="705" name="image19.jpg" descr="Social network reviews and comments from customers with workspace."/>
                  <wp:cNvGraphicFramePr/>
                  <a:graphic xmlns:a="http://schemas.openxmlformats.org/drawingml/2006/main">
                    <a:graphicData uri="http://schemas.openxmlformats.org/drawingml/2006/picture">
                      <pic:pic xmlns:pic="http://schemas.openxmlformats.org/drawingml/2006/picture">
                        <pic:nvPicPr>
                          <pic:cNvPr id="0" name="image19.jpg" descr="Social network reviews and comments from customers with workspace."/>
                          <pic:cNvPicPr preferRelativeResize="0"/>
                        </pic:nvPicPr>
                        <pic:blipFill>
                          <a:blip r:embed="rId48"/>
                          <a:srcRect/>
                          <a:stretch>
                            <a:fillRect/>
                          </a:stretch>
                        </pic:blipFill>
                        <pic:spPr>
                          <a:xfrm>
                            <a:off x="0" y="0"/>
                            <a:ext cx="1595684" cy="1292060"/>
                          </a:xfrm>
                          <a:prstGeom prst="rect">
                            <a:avLst/>
                          </a:prstGeom>
                          <a:ln/>
                        </pic:spPr>
                      </pic:pic>
                    </a:graphicData>
                  </a:graphic>
                </wp:inline>
              </w:drawing>
            </w:r>
            <w:commentRangeEnd w:id="67"/>
            <w:r w:rsidR="004018CF" w:rsidRPr="003870AB">
              <w:commentReference w:id="67"/>
            </w:r>
          </w:p>
          <w:p w14:paraId="00000190" w14:textId="77777777" w:rsidR="00E2274D" w:rsidRPr="003870AB" w:rsidRDefault="004018CF">
            <w:pPr>
              <w:widowControl w:val="0"/>
            </w:pPr>
            <w:r w:rsidRPr="003870AB">
              <w:t>Imagen: 228131_i234</w:t>
            </w:r>
          </w:p>
        </w:tc>
      </w:tr>
      <w:tr w:rsidR="00E2274D" w:rsidRPr="003870AB" w14:paraId="6E119585" w14:textId="77777777">
        <w:trPr>
          <w:trHeight w:val="420"/>
        </w:trPr>
        <w:tc>
          <w:tcPr>
            <w:tcW w:w="7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1" w14:textId="77777777" w:rsidR="00E2274D" w:rsidRPr="003870AB" w:rsidRDefault="004018CF">
            <w:pPr>
              <w:widowControl w:val="0"/>
            </w:pPr>
            <w:r w:rsidRPr="003870AB">
              <w:t>Análisis: como se obtienen muchos requerimientos, para organizarlos se mapean las historias de usuario (</w:t>
            </w:r>
            <w:proofErr w:type="spellStart"/>
            <w:r w:rsidRPr="003870AB">
              <w:rPr>
                <w:i/>
              </w:rPr>
              <w:t>Story</w:t>
            </w:r>
            <w:proofErr w:type="spellEnd"/>
            <w:r w:rsidRPr="003870AB">
              <w:rPr>
                <w:i/>
              </w:rPr>
              <w:t xml:space="preserve"> </w:t>
            </w:r>
            <w:proofErr w:type="spellStart"/>
            <w:r w:rsidRPr="003870AB">
              <w:rPr>
                <w:i/>
              </w:rPr>
              <w:t>Mapping</w:t>
            </w:r>
            <w:proofErr w:type="spellEnd"/>
            <w:r w:rsidRPr="003870AB">
              <w:rPr>
                <w:i/>
              </w:rPr>
              <w:t xml:space="preserve"> </w:t>
            </w:r>
            <w:proofErr w:type="spellStart"/>
            <w:r w:rsidRPr="003870AB">
              <w:rPr>
                <w:i/>
              </w:rPr>
              <w:t>Technique</w:t>
            </w:r>
            <w:proofErr w:type="spellEnd"/>
            <w:r w:rsidRPr="003870AB">
              <w:t>) agrupando los usuarios por categorías y asignando prioridades.</w:t>
            </w:r>
          </w:p>
        </w:tc>
        <w:tc>
          <w:tcPr>
            <w:tcW w:w="6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3" w14:textId="77777777" w:rsidR="00E2274D" w:rsidRPr="003870AB" w:rsidRDefault="00000000">
            <w:pPr>
              <w:widowControl w:val="0"/>
            </w:pPr>
            <w:sdt>
              <w:sdtPr>
                <w:tag w:val="goog_rdk_37"/>
                <w:id w:val="1179396730"/>
              </w:sdtPr>
              <w:sdtContent>
                <w:commentRangeStart w:id="68"/>
              </w:sdtContent>
            </w:sdt>
            <w:r w:rsidR="004018CF" w:rsidRPr="003870AB">
              <w:rPr>
                <w:noProof/>
              </w:rPr>
              <w:drawing>
                <wp:inline distT="0" distB="0" distL="0" distR="0" wp14:anchorId="5EC3FB9F" wp14:editId="1F98E751">
                  <wp:extent cx="1630225" cy="1630225"/>
                  <wp:effectExtent l="0" t="0" r="0" b="0"/>
                  <wp:docPr id="706" name="image46.jpg" descr="Sígueme en diseño de temática social y empresarial."/>
                  <wp:cNvGraphicFramePr/>
                  <a:graphic xmlns:a="http://schemas.openxmlformats.org/drawingml/2006/main">
                    <a:graphicData uri="http://schemas.openxmlformats.org/drawingml/2006/picture">
                      <pic:pic xmlns:pic="http://schemas.openxmlformats.org/drawingml/2006/picture">
                        <pic:nvPicPr>
                          <pic:cNvPr id="0" name="image46.jpg" descr="Sígueme en diseño de temática social y empresarial."/>
                          <pic:cNvPicPr preferRelativeResize="0"/>
                        </pic:nvPicPr>
                        <pic:blipFill>
                          <a:blip r:embed="rId49"/>
                          <a:srcRect/>
                          <a:stretch>
                            <a:fillRect/>
                          </a:stretch>
                        </pic:blipFill>
                        <pic:spPr>
                          <a:xfrm>
                            <a:off x="0" y="0"/>
                            <a:ext cx="1630225" cy="1630225"/>
                          </a:xfrm>
                          <a:prstGeom prst="rect">
                            <a:avLst/>
                          </a:prstGeom>
                          <a:ln/>
                        </pic:spPr>
                      </pic:pic>
                    </a:graphicData>
                  </a:graphic>
                </wp:inline>
              </w:drawing>
            </w:r>
            <w:commentRangeEnd w:id="68"/>
            <w:r w:rsidR="004018CF" w:rsidRPr="003870AB">
              <w:commentReference w:id="68"/>
            </w:r>
          </w:p>
          <w:p w14:paraId="00000194" w14:textId="77777777" w:rsidR="00E2274D" w:rsidRPr="003870AB" w:rsidRDefault="004018CF">
            <w:pPr>
              <w:widowControl w:val="0"/>
            </w:pPr>
            <w:r w:rsidRPr="003870AB">
              <w:t>Imagen: 228131_i235</w:t>
            </w:r>
          </w:p>
        </w:tc>
      </w:tr>
      <w:tr w:rsidR="00E2274D" w:rsidRPr="003870AB" w14:paraId="5338E82F" w14:textId="77777777">
        <w:trPr>
          <w:trHeight w:val="420"/>
        </w:trPr>
        <w:tc>
          <w:tcPr>
            <w:tcW w:w="7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5" w14:textId="2DE62D21" w:rsidR="00E2274D" w:rsidRPr="003870AB" w:rsidRDefault="004018CF">
            <w:pPr>
              <w:widowControl w:val="0"/>
              <w:tabs>
                <w:tab w:val="left" w:pos="1515"/>
              </w:tabs>
            </w:pPr>
            <w:r w:rsidRPr="003870AB">
              <w:t>Finalmente</w:t>
            </w:r>
            <w:r w:rsidR="00BA58AB" w:rsidRPr="003870AB">
              <w:t>,</w:t>
            </w:r>
            <w:r w:rsidRPr="003870AB">
              <w:t xml:space="preserve"> se averigua con </w:t>
            </w:r>
            <w:r w:rsidR="00BA58AB" w:rsidRPr="003870AB">
              <w:t xml:space="preserve">los </w:t>
            </w:r>
            <w:r w:rsidRPr="003870AB">
              <w:t>usuario</w:t>
            </w:r>
            <w:r w:rsidR="00BA58AB" w:rsidRPr="003870AB">
              <w:t>s</w:t>
            </w:r>
            <w:r w:rsidRPr="003870AB">
              <w:t xml:space="preserve"> si el prototipo mostrado hace lo que se busca, validando la re</w:t>
            </w:r>
            <w:r w:rsidR="00BA58AB" w:rsidRPr="003870AB">
              <w:t>tro</w:t>
            </w:r>
            <w:r w:rsidRPr="003870AB">
              <w:t>alimentación recibida para que estos entiendan el concepto.</w:t>
            </w:r>
          </w:p>
        </w:tc>
        <w:tc>
          <w:tcPr>
            <w:tcW w:w="6948"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000197" w14:textId="77777777" w:rsidR="00E2274D" w:rsidRPr="003870AB" w:rsidRDefault="00000000">
            <w:pPr>
              <w:widowControl w:val="0"/>
            </w:pPr>
            <w:sdt>
              <w:sdtPr>
                <w:tag w:val="goog_rdk_38"/>
                <w:id w:val="1732496535"/>
              </w:sdtPr>
              <w:sdtContent>
                <w:commentRangeStart w:id="69"/>
              </w:sdtContent>
            </w:sdt>
            <w:r w:rsidR="004018CF" w:rsidRPr="003870AB">
              <w:rPr>
                <w:noProof/>
              </w:rPr>
              <w:drawing>
                <wp:inline distT="0" distB="0" distL="0" distR="0" wp14:anchorId="47EEDF20" wp14:editId="31F29A27">
                  <wp:extent cx="1783204" cy="1310713"/>
                  <wp:effectExtent l="0" t="0" r="0" b="0"/>
                  <wp:docPr id="707" name="image22.jpg" descr="Business people studying list of rules, reading guidance, making checklist. Vector illustration for company order."/>
                  <wp:cNvGraphicFramePr/>
                  <a:graphic xmlns:a="http://schemas.openxmlformats.org/drawingml/2006/main">
                    <a:graphicData uri="http://schemas.openxmlformats.org/drawingml/2006/picture">
                      <pic:pic xmlns:pic="http://schemas.openxmlformats.org/drawingml/2006/picture">
                        <pic:nvPicPr>
                          <pic:cNvPr id="0" name="image22.jpg" descr="Business people studying list of rules, reading guidance, making checklist. Vector illustration for company order."/>
                          <pic:cNvPicPr preferRelativeResize="0"/>
                        </pic:nvPicPr>
                        <pic:blipFill>
                          <a:blip r:embed="rId50"/>
                          <a:srcRect/>
                          <a:stretch>
                            <a:fillRect/>
                          </a:stretch>
                        </pic:blipFill>
                        <pic:spPr>
                          <a:xfrm>
                            <a:off x="0" y="0"/>
                            <a:ext cx="1783204" cy="1310713"/>
                          </a:xfrm>
                          <a:prstGeom prst="rect">
                            <a:avLst/>
                          </a:prstGeom>
                          <a:ln/>
                        </pic:spPr>
                      </pic:pic>
                    </a:graphicData>
                  </a:graphic>
                </wp:inline>
              </w:drawing>
            </w:r>
            <w:commentRangeEnd w:id="69"/>
            <w:r w:rsidR="004018CF" w:rsidRPr="003870AB">
              <w:commentReference w:id="69"/>
            </w:r>
          </w:p>
          <w:p w14:paraId="00000198" w14:textId="77777777" w:rsidR="00E2274D" w:rsidRPr="003870AB" w:rsidRDefault="004018CF">
            <w:pPr>
              <w:widowControl w:val="0"/>
            </w:pPr>
            <w:r w:rsidRPr="003870AB">
              <w:lastRenderedPageBreak/>
              <w:t>Imagen: 228131_i236</w:t>
            </w:r>
          </w:p>
        </w:tc>
      </w:tr>
      <w:tr w:rsidR="00E2274D" w:rsidRPr="003870AB" w14:paraId="70A3F512" w14:textId="77777777">
        <w:trPr>
          <w:trHeight w:val="420"/>
        </w:trPr>
        <w:tc>
          <w:tcPr>
            <w:tcW w:w="7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9" w14:textId="4FE707EE" w:rsidR="00E2274D" w:rsidRPr="003870AB" w:rsidRDefault="004018CF">
            <w:pPr>
              <w:widowControl w:val="0"/>
            </w:pPr>
            <w:r w:rsidRPr="003870AB">
              <w:lastRenderedPageBreak/>
              <w:t xml:space="preserve">Se da la oportunidad de sugerir e introducir cambios o ajustes sobre la funcionalidad del </w:t>
            </w:r>
            <w:r w:rsidR="008A5597" w:rsidRPr="008A5597">
              <w:rPr>
                <w:i/>
                <w:iCs/>
              </w:rPr>
              <w:t>software</w:t>
            </w:r>
            <w:r w:rsidRPr="003870AB">
              <w:t>.</w:t>
            </w:r>
          </w:p>
        </w:tc>
        <w:tc>
          <w:tcPr>
            <w:tcW w:w="694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00019B" w14:textId="77777777" w:rsidR="00E2274D" w:rsidRPr="003870AB" w:rsidRDefault="00000000">
            <w:pPr>
              <w:widowControl w:val="0"/>
            </w:pPr>
            <w:sdt>
              <w:sdtPr>
                <w:tag w:val="goog_rdk_39"/>
                <w:id w:val="-1839222875"/>
              </w:sdtPr>
              <w:sdtContent>
                <w:commentRangeStart w:id="70"/>
              </w:sdtContent>
            </w:sdt>
            <w:r w:rsidR="004018CF" w:rsidRPr="003870AB">
              <w:rPr>
                <w:noProof/>
              </w:rPr>
              <w:drawing>
                <wp:inline distT="0" distB="0" distL="0" distR="0" wp14:anchorId="4310A79B" wp14:editId="70FAAC30">
                  <wp:extent cx="1957405" cy="1303003"/>
                  <wp:effectExtent l="0" t="0" r="0" b="0"/>
                  <wp:docPr id="682" name="image21.jpg" descr="Ilustración del concepto de prueba móvil"/>
                  <wp:cNvGraphicFramePr/>
                  <a:graphic xmlns:a="http://schemas.openxmlformats.org/drawingml/2006/main">
                    <a:graphicData uri="http://schemas.openxmlformats.org/drawingml/2006/picture">
                      <pic:pic xmlns:pic="http://schemas.openxmlformats.org/drawingml/2006/picture">
                        <pic:nvPicPr>
                          <pic:cNvPr id="0" name="image21.jpg" descr="Ilustración del concepto de prueba móvil"/>
                          <pic:cNvPicPr preferRelativeResize="0"/>
                        </pic:nvPicPr>
                        <pic:blipFill>
                          <a:blip r:embed="rId51"/>
                          <a:srcRect/>
                          <a:stretch>
                            <a:fillRect/>
                          </a:stretch>
                        </pic:blipFill>
                        <pic:spPr>
                          <a:xfrm>
                            <a:off x="0" y="0"/>
                            <a:ext cx="1957405" cy="1303003"/>
                          </a:xfrm>
                          <a:prstGeom prst="rect">
                            <a:avLst/>
                          </a:prstGeom>
                          <a:ln/>
                        </pic:spPr>
                      </pic:pic>
                    </a:graphicData>
                  </a:graphic>
                </wp:inline>
              </w:drawing>
            </w:r>
            <w:commentRangeEnd w:id="70"/>
            <w:r w:rsidR="004018CF" w:rsidRPr="003870AB">
              <w:commentReference w:id="70"/>
            </w:r>
          </w:p>
          <w:p w14:paraId="0000019C" w14:textId="77777777" w:rsidR="00E2274D" w:rsidRPr="003870AB" w:rsidRDefault="004018CF">
            <w:pPr>
              <w:widowControl w:val="0"/>
            </w:pPr>
            <w:r w:rsidRPr="003870AB">
              <w:t>Imagen: 228131_i237</w:t>
            </w:r>
          </w:p>
        </w:tc>
      </w:tr>
      <w:tr w:rsidR="00E2274D" w:rsidRPr="003870AB" w14:paraId="649B6E4A" w14:textId="77777777">
        <w:trPr>
          <w:trHeight w:val="420"/>
        </w:trPr>
        <w:tc>
          <w:tcPr>
            <w:tcW w:w="7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D" w14:textId="5F0EDEC3" w:rsidR="00E2274D" w:rsidRPr="003870AB" w:rsidRDefault="004018CF">
            <w:pPr>
              <w:pBdr>
                <w:top w:val="nil"/>
                <w:left w:val="nil"/>
                <w:bottom w:val="nil"/>
                <w:right w:val="nil"/>
                <w:between w:val="nil"/>
              </w:pBdr>
              <w:tabs>
                <w:tab w:val="left" w:pos="1982"/>
              </w:tabs>
              <w:jc w:val="both"/>
              <w:rPr>
                <w:color w:val="999999"/>
              </w:rPr>
            </w:pPr>
            <w:r w:rsidRPr="003870AB">
              <w:t>El prototipo es importante, es una maqueta del producto que se muestra al grupo de interés para que opinen, critiquen, sugieran y re</w:t>
            </w:r>
            <w:r w:rsidR="000A7A79" w:rsidRPr="003870AB">
              <w:t>tro</w:t>
            </w:r>
            <w:r w:rsidRPr="003870AB">
              <w:t>alimenten al equipo de trabajo</w:t>
            </w:r>
            <w:r w:rsidR="000A7A79" w:rsidRPr="003870AB">
              <w:t xml:space="preserve">: </w:t>
            </w:r>
            <w:r w:rsidRPr="003870AB">
              <w:t>esta validación corrige desviaciones en el alcance del proyecto.</w:t>
            </w:r>
          </w:p>
        </w:tc>
        <w:tc>
          <w:tcPr>
            <w:tcW w:w="69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F" w14:textId="77777777" w:rsidR="00E2274D" w:rsidRPr="003870AB" w:rsidRDefault="00000000">
            <w:pPr>
              <w:widowControl w:val="0"/>
            </w:pPr>
            <w:sdt>
              <w:sdtPr>
                <w:tag w:val="goog_rdk_40"/>
                <w:id w:val="-1174792700"/>
              </w:sdtPr>
              <w:sdtContent>
                <w:commentRangeStart w:id="71"/>
              </w:sdtContent>
            </w:sdt>
            <w:r w:rsidR="004018CF" w:rsidRPr="003870AB">
              <w:rPr>
                <w:noProof/>
              </w:rPr>
              <w:drawing>
                <wp:inline distT="0" distB="0" distL="0" distR="0" wp14:anchorId="5BACA732" wp14:editId="09970973">
                  <wp:extent cx="2158171" cy="1436649"/>
                  <wp:effectExtent l="0" t="0" r="0" b="0"/>
                  <wp:docPr id="683" name="image13.jpg" descr="Aplicación de planificación de creative web designer y desarrollo de marco de diseño de plantilla para teléfono móvil experiencia de usuario concepto ux"/>
                  <wp:cNvGraphicFramePr/>
                  <a:graphic xmlns:a="http://schemas.openxmlformats.org/drawingml/2006/main">
                    <a:graphicData uri="http://schemas.openxmlformats.org/drawingml/2006/picture">
                      <pic:pic xmlns:pic="http://schemas.openxmlformats.org/drawingml/2006/picture">
                        <pic:nvPicPr>
                          <pic:cNvPr id="0" name="image13.jpg" descr="Aplicación de planificación de creative web designer y desarrollo de marco de diseño de plantilla para teléfono móvil experiencia de usuario concepto ux"/>
                          <pic:cNvPicPr preferRelativeResize="0"/>
                        </pic:nvPicPr>
                        <pic:blipFill>
                          <a:blip r:embed="rId52"/>
                          <a:srcRect/>
                          <a:stretch>
                            <a:fillRect/>
                          </a:stretch>
                        </pic:blipFill>
                        <pic:spPr>
                          <a:xfrm>
                            <a:off x="0" y="0"/>
                            <a:ext cx="2158171" cy="1436649"/>
                          </a:xfrm>
                          <a:prstGeom prst="rect">
                            <a:avLst/>
                          </a:prstGeom>
                          <a:ln/>
                        </pic:spPr>
                      </pic:pic>
                    </a:graphicData>
                  </a:graphic>
                </wp:inline>
              </w:drawing>
            </w:r>
            <w:commentRangeEnd w:id="71"/>
            <w:r w:rsidR="004018CF" w:rsidRPr="003870AB">
              <w:commentReference w:id="71"/>
            </w:r>
          </w:p>
          <w:p w14:paraId="000001A0" w14:textId="77777777" w:rsidR="00E2274D" w:rsidRPr="003870AB" w:rsidRDefault="004018CF">
            <w:pPr>
              <w:widowControl w:val="0"/>
            </w:pPr>
            <w:r w:rsidRPr="003870AB">
              <w:t>Imagen: 228131_i238</w:t>
            </w:r>
          </w:p>
        </w:tc>
      </w:tr>
    </w:tbl>
    <w:p w14:paraId="000001A1" w14:textId="77777777" w:rsidR="00E2274D" w:rsidRPr="003870AB" w:rsidRDefault="00E2274D"/>
    <w:p w14:paraId="000001A2" w14:textId="77777777" w:rsidR="00E2274D" w:rsidRPr="003870AB" w:rsidRDefault="00E2274D"/>
    <w:tbl>
      <w:tblPr>
        <w:tblStyle w:val="afffffffffffffff5"/>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39E308BD"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A3"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A4"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7A450C41" w14:textId="77777777">
        <w:trPr>
          <w:trHeight w:val="3514"/>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5" w14:textId="475D9CDB" w:rsidR="00E2274D" w:rsidRPr="003870AB" w:rsidRDefault="00000000">
            <w:pPr>
              <w:widowControl w:val="0"/>
            </w:pPr>
            <w:sdt>
              <w:sdtPr>
                <w:tag w:val="goog_rdk_41"/>
                <w:id w:val="-1415233935"/>
              </w:sdtPr>
              <w:sdtContent>
                <w:commentRangeStart w:id="72"/>
              </w:sdtContent>
            </w:sdt>
            <w:commentRangeEnd w:id="72"/>
            <w:r w:rsidR="004018CF" w:rsidRPr="003870AB">
              <w:commentReference w:id="72"/>
            </w:r>
            <w:r w:rsidR="004018CF" w:rsidRPr="003870AB">
              <w:t xml:space="preserve">Se usan plantillas normalizadas que sirven para articular el problema y ayudan en la delimitación de la visión del producto. Bautizar el proyecto con un nombre que contenga la esencia, </w:t>
            </w:r>
            <w:r w:rsidR="00652673" w:rsidRPr="003870AB">
              <w:t xml:space="preserve">le da vida al proyecto, </w:t>
            </w:r>
            <w:r w:rsidR="004018CF" w:rsidRPr="003870AB">
              <w:t>facilita referirlo con el equipo de trabajo y la documentación</w:t>
            </w:r>
            <w:r w:rsidR="004018CF" w:rsidRPr="003870AB">
              <w:rPr>
                <w:noProof/>
              </w:rPr>
              <w:drawing>
                <wp:anchor distT="0" distB="0" distL="114300" distR="114300" simplePos="0" relativeHeight="251658240" behindDoc="0" locked="0" layoutInCell="1" hidden="0" allowOverlap="1" wp14:anchorId="025243EB" wp14:editId="29043842">
                  <wp:simplePos x="0" y="0"/>
                  <wp:positionH relativeFrom="column">
                    <wp:posOffset>6022731</wp:posOffset>
                  </wp:positionH>
                  <wp:positionV relativeFrom="paragraph">
                    <wp:posOffset>54707</wp:posOffset>
                  </wp:positionV>
                  <wp:extent cx="2789555" cy="1941195"/>
                  <wp:effectExtent l="0" t="0" r="0" b="0"/>
                  <wp:wrapSquare wrapText="bothSides" distT="0" distB="0" distL="114300" distR="114300"/>
                  <wp:docPr id="681" name="image14.jpg" descr="Ilustración de vector plano de proceso de trabajo de planificación de equipo de negocios. compañeros de dibujos animados hablando, compartiendo pensamientos y sonriendo en la oficina de la empresa. concepto de flujo de trabajo y trabajo en equipo"/>
                  <wp:cNvGraphicFramePr/>
                  <a:graphic xmlns:a="http://schemas.openxmlformats.org/drawingml/2006/main">
                    <a:graphicData uri="http://schemas.openxmlformats.org/drawingml/2006/picture">
                      <pic:pic xmlns:pic="http://schemas.openxmlformats.org/drawingml/2006/picture">
                        <pic:nvPicPr>
                          <pic:cNvPr id="0" name="image14.jpg" descr="Ilustración de vector plano de proceso de trabajo de planificación de equipo de negocios. compañeros de dibujos animados hablando, compartiendo pensamientos y sonriendo en la oficina de la empresa. concepto de flujo de trabajo y trabajo en equipo"/>
                          <pic:cNvPicPr preferRelativeResize="0"/>
                        </pic:nvPicPr>
                        <pic:blipFill>
                          <a:blip r:embed="rId53"/>
                          <a:srcRect/>
                          <a:stretch>
                            <a:fillRect/>
                          </a:stretch>
                        </pic:blipFill>
                        <pic:spPr>
                          <a:xfrm>
                            <a:off x="0" y="0"/>
                            <a:ext cx="2789555" cy="1941195"/>
                          </a:xfrm>
                          <a:prstGeom prst="rect">
                            <a:avLst/>
                          </a:prstGeom>
                          <a:ln/>
                        </pic:spPr>
                      </pic:pic>
                    </a:graphicData>
                  </a:graphic>
                </wp:anchor>
              </w:drawing>
            </w:r>
            <w:r w:rsidR="00652673" w:rsidRPr="003870AB">
              <w:t>.</w:t>
            </w:r>
          </w:p>
          <w:p w14:paraId="000001A6" w14:textId="77777777" w:rsidR="00E2274D" w:rsidRPr="003870AB" w:rsidRDefault="00E2274D">
            <w:pPr>
              <w:widowControl w:val="0"/>
              <w:rPr>
                <w:color w:val="B7B7B7"/>
              </w:rPr>
            </w:pPr>
          </w:p>
          <w:p w14:paraId="000001A7" w14:textId="77777777" w:rsidR="00E2274D" w:rsidRPr="003870AB" w:rsidRDefault="004018CF">
            <w:pPr>
              <w:widowControl w:val="0"/>
              <w:rPr>
                <w:color w:val="B7B7B7"/>
              </w:rPr>
            </w:pPr>
            <w:r w:rsidRPr="003870AB">
              <w:t>Imagen: 228131_i239</w:t>
            </w:r>
          </w:p>
        </w:tc>
      </w:tr>
      <w:tr w:rsidR="00E2274D" w:rsidRPr="003870AB" w14:paraId="0C0D3915"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9" w14:textId="77777777" w:rsidR="00E2274D" w:rsidRPr="003870AB" w:rsidRDefault="004018CF">
            <w:r w:rsidRPr="003870AB">
              <w:t xml:space="preserve">     </w:t>
            </w:r>
            <w:sdt>
              <w:sdtPr>
                <w:tag w:val="goog_rdk_42"/>
                <w:id w:val="-1947763012"/>
              </w:sdtPr>
              <w:sdtContent>
                <w:commentRangeStart w:id="73"/>
                <w:commentRangeStart w:id="74"/>
              </w:sdtContent>
            </w:sdt>
          </w:p>
          <w:p w14:paraId="000001AA" w14:textId="20E2D00F" w:rsidR="00E2274D" w:rsidRPr="003870AB" w:rsidRDefault="00694042">
            <w:r w:rsidRPr="003870AB">
              <w:t>Para afianzar el conocimiento, se recomienda</w:t>
            </w:r>
            <w:r w:rsidR="004018CF" w:rsidRPr="003870AB">
              <w:t xml:space="preserve"> ver las plantillas normalizadas para uso en la recogida y análisis de requisitos.</w:t>
            </w:r>
            <w:commentRangeEnd w:id="74"/>
            <w:r w:rsidR="004018CF" w:rsidRPr="003870AB">
              <w:commentReference w:id="74"/>
            </w:r>
            <w:commentRangeEnd w:id="73"/>
            <w:r w:rsidR="00F71A1D">
              <w:rPr>
                <w:rStyle w:val="Refdecomentario"/>
              </w:rPr>
              <w:commentReference w:id="73"/>
            </w:r>
          </w:p>
        </w:tc>
      </w:tr>
    </w:tbl>
    <w:p w14:paraId="000001AC" w14:textId="77777777" w:rsidR="00E2274D" w:rsidRPr="003870AB" w:rsidRDefault="00E2274D"/>
    <w:p w14:paraId="000001AD" w14:textId="77777777" w:rsidR="00E2274D" w:rsidRPr="003870AB" w:rsidRDefault="00E2274D"/>
    <w:p w14:paraId="000001AE" w14:textId="77777777" w:rsidR="00E2274D" w:rsidRPr="003870AB" w:rsidRDefault="00E2274D"/>
    <w:p w14:paraId="000001AF" w14:textId="77777777" w:rsidR="00E2274D" w:rsidRPr="003870AB" w:rsidRDefault="00E2274D"/>
    <w:p w14:paraId="000001B0" w14:textId="77777777" w:rsidR="00E2274D" w:rsidRPr="003870AB" w:rsidRDefault="00E2274D"/>
    <w:p w14:paraId="000001B1" w14:textId="77777777" w:rsidR="00E2274D" w:rsidRPr="003870AB" w:rsidRDefault="00E2274D"/>
    <w:p w14:paraId="000001B2" w14:textId="77777777" w:rsidR="00E2274D" w:rsidRPr="003870AB" w:rsidRDefault="00E2274D"/>
    <w:p w14:paraId="000001B3" w14:textId="77777777" w:rsidR="00E2274D" w:rsidRPr="003870AB" w:rsidRDefault="00E2274D"/>
    <w:tbl>
      <w:tblPr>
        <w:tblStyle w:val="afffffffffffffff6"/>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2"/>
        <w:gridCol w:w="7918"/>
        <w:gridCol w:w="4538"/>
      </w:tblGrid>
      <w:tr w:rsidR="00E2274D" w:rsidRPr="003870AB" w14:paraId="72539C6A" w14:textId="77777777">
        <w:trPr>
          <w:trHeight w:val="420"/>
        </w:trPr>
        <w:tc>
          <w:tcPr>
            <w:tcW w:w="18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B4" w14:textId="77777777" w:rsidR="00E2274D" w:rsidRPr="003870AB" w:rsidRDefault="004018CF">
            <w:pPr>
              <w:widowControl w:val="0"/>
              <w:ind w:right="-804"/>
              <w:rPr>
                <w:b/>
              </w:rPr>
            </w:pPr>
            <w:r w:rsidRPr="003870AB">
              <w:rPr>
                <w:b/>
              </w:rPr>
              <w:t>Tipo de recurso</w:t>
            </w:r>
          </w:p>
        </w:tc>
        <w:tc>
          <w:tcPr>
            <w:tcW w:w="12456"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B5" w14:textId="77777777" w:rsidR="00E2274D" w:rsidRPr="003870AB" w:rsidRDefault="004018CF">
            <w:pPr>
              <w:pStyle w:val="Ttulo"/>
              <w:widowControl w:val="0"/>
              <w:jc w:val="center"/>
              <w:rPr>
                <w:b/>
                <w:sz w:val="22"/>
                <w:szCs w:val="22"/>
              </w:rPr>
            </w:pPr>
            <w:r w:rsidRPr="003870AB">
              <w:rPr>
                <w:b/>
                <w:sz w:val="22"/>
                <w:szCs w:val="22"/>
              </w:rPr>
              <w:t xml:space="preserve">Pestañas o </w:t>
            </w:r>
            <w:proofErr w:type="spellStart"/>
            <w:r w:rsidRPr="003870AB">
              <w:rPr>
                <w:b/>
                <w:sz w:val="22"/>
                <w:szCs w:val="22"/>
              </w:rPr>
              <w:t>tabs</w:t>
            </w:r>
            <w:proofErr w:type="spellEnd"/>
            <w:r w:rsidRPr="003870AB">
              <w:rPr>
                <w:b/>
                <w:sz w:val="22"/>
                <w:szCs w:val="22"/>
              </w:rPr>
              <w:t xml:space="preserve"> horizontales</w:t>
            </w:r>
          </w:p>
        </w:tc>
      </w:tr>
      <w:tr w:rsidR="00E2274D" w:rsidRPr="003870AB" w14:paraId="0CA47AC8"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7" w14:textId="77777777" w:rsidR="00E2274D" w:rsidRPr="003870AB" w:rsidRDefault="004018CF">
            <w:pPr>
              <w:widowControl w:val="0"/>
              <w:ind w:right="-804"/>
              <w:rPr>
                <w:b/>
              </w:rPr>
            </w:pPr>
            <w:r w:rsidRPr="003870AB">
              <w:rPr>
                <w:b/>
              </w:rPr>
              <w:t>Introducción</w:t>
            </w:r>
          </w:p>
        </w:tc>
        <w:tc>
          <w:tcPr>
            <w:tcW w:w="124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8" w14:textId="38548B8B" w:rsidR="00E2274D" w:rsidRPr="003870AB" w:rsidRDefault="004018CF">
            <w:pPr>
              <w:widowControl w:val="0"/>
              <w:jc w:val="both"/>
            </w:pPr>
            <w:r w:rsidRPr="003870AB">
              <w:t xml:space="preserve">Las técnicas de interacción con los patrocinadores y clientes son individuales o grupales, se </w:t>
            </w:r>
            <w:r w:rsidR="00694042" w:rsidRPr="003870AB">
              <w:t>reúnen</w:t>
            </w:r>
            <w:r w:rsidRPr="003870AB">
              <w:t xml:space="preserve"> los usuarios para </w:t>
            </w:r>
            <w:r w:rsidRPr="003870AB">
              <w:lastRenderedPageBreak/>
              <w:t>preguntar</w:t>
            </w:r>
            <w:r w:rsidR="00694042" w:rsidRPr="003870AB">
              <w:t>les</w:t>
            </w:r>
            <w:r w:rsidRPr="003870AB">
              <w:t xml:space="preserve"> qué es lo que quieren o buscan de la aplicación, procesos del negocio o necesidades de la organización.</w:t>
            </w:r>
          </w:p>
        </w:tc>
      </w:tr>
      <w:tr w:rsidR="00E2274D" w:rsidRPr="003870AB" w14:paraId="0A049356"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A" w14:textId="77777777" w:rsidR="00E2274D" w:rsidRPr="003870AB" w:rsidRDefault="004018CF">
            <w:pPr>
              <w:widowControl w:val="0"/>
              <w:ind w:right="-804"/>
              <w:rPr>
                <w:b/>
              </w:rPr>
            </w:pPr>
            <w:r w:rsidRPr="003870AB">
              <w:rPr>
                <w:b/>
              </w:rPr>
              <w:lastRenderedPageBreak/>
              <w:t>Entrevista</w:t>
            </w:r>
          </w:p>
        </w:tc>
        <w:tc>
          <w:tcPr>
            <w:tcW w:w="7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B" w14:textId="77777777" w:rsidR="00E2274D" w:rsidRPr="003870AB" w:rsidRDefault="004018CF">
            <w:pPr>
              <w:widowControl w:val="0"/>
              <w:jc w:val="both"/>
            </w:pPr>
            <w:r w:rsidRPr="003870AB">
              <w:t>Dado el carácter informal de la entrevista se hace inicialmente antes de pasar a técnicas más estructuradas, y es efectiva para desarrollar un reporte del punto de vista del cliente.</w:t>
            </w:r>
          </w:p>
          <w:p w14:paraId="000001BC" w14:textId="4E4CE362" w:rsidR="00E2274D" w:rsidRPr="003870AB" w:rsidRDefault="004018CF">
            <w:pPr>
              <w:widowControl w:val="0"/>
              <w:jc w:val="both"/>
            </w:pPr>
            <w:r w:rsidRPr="003870AB">
              <w:t>Antes de realizar la entrevista se presenta la agenda y las preguntas generales, pero a medida que se va desarrollando pueden surgir preguntas más abiertas deja</w:t>
            </w:r>
            <w:r w:rsidR="002E67D0" w:rsidRPr="003870AB">
              <w:t>ndo</w:t>
            </w:r>
            <w:r w:rsidRPr="003870AB">
              <w:t xml:space="preserve"> que libremente sean formuladas por los asistentes sin desviarse de la idea o intención central</w:t>
            </w:r>
            <w:r w:rsidR="002E67D0" w:rsidRPr="003870AB">
              <w:t>.</w:t>
            </w:r>
          </w:p>
        </w:tc>
        <w:tc>
          <w:tcPr>
            <w:tcW w:w="4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D" w14:textId="77777777" w:rsidR="00E2274D" w:rsidRPr="003870AB" w:rsidRDefault="00000000">
            <w:pPr>
              <w:widowControl w:val="0"/>
            </w:pPr>
            <w:sdt>
              <w:sdtPr>
                <w:tag w:val="goog_rdk_43"/>
                <w:id w:val="973956623"/>
              </w:sdtPr>
              <w:sdtContent>
                <w:commentRangeStart w:id="75"/>
              </w:sdtContent>
            </w:sdt>
            <w:r w:rsidR="004018CF" w:rsidRPr="003870AB">
              <w:rPr>
                <w:noProof/>
              </w:rPr>
              <w:drawing>
                <wp:inline distT="0" distB="0" distL="0" distR="0" wp14:anchorId="21EF0410" wp14:editId="697B9A40">
                  <wp:extent cx="2157165" cy="1730142"/>
                  <wp:effectExtent l="0" t="0" r="0" b="0"/>
                  <wp:docPr id="684" name="image5.jpg" descr="Pareja joven discutiendo en casa. hombre y mujer sentados en el sofá y hablando ilustración plana"/>
                  <wp:cNvGraphicFramePr/>
                  <a:graphic xmlns:a="http://schemas.openxmlformats.org/drawingml/2006/main">
                    <a:graphicData uri="http://schemas.openxmlformats.org/drawingml/2006/picture">
                      <pic:pic xmlns:pic="http://schemas.openxmlformats.org/drawingml/2006/picture">
                        <pic:nvPicPr>
                          <pic:cNvPr id="0" name="image5.jpg" descr="Pareja joven discutiendo en casa. hombre y mujer sentados en el sofá y hablando ilustración plana"/>
                          <pic:cNvPicPr preferRelativeResize="0"/>
                        </pic:nvPicPr>
                        <pic:blipFill>
                          <a:blip r:embed="rId55"/>
                          <a:srcRect/>
                          <a:stretch>
                            <a:fillRect/>
                          </a:stretch>
                        </pic:blipFill>
                        <pic:spPr>
                          <a:xfrm>
                            <a:off x="0" y="0"/>
                            <a:ext cx="2157165" cy="1730142"/>
                          </a:xfrm>
                          <a:prstGeom prst="rect">
                            <a:avLst/>
                          </a:prstGeom>
                          <a:ln/>
                        </pic:spPr>
                      </pic:pic>
                    </a:graphicData>
                  </a:graphic>
                </wp:inline>
              </w:drawing>
            </w:r>
            <w:commentRangeEnd w:id="75"/>
            <w:r w:rsidR="004018CF" w:rsidRPr="003870AB">
              <w:commentReference w:id="75"/>
            </w:r>
          </w:p>
          <w:p w14:paraId="000001BE" w14:textId="77777777" w:rsidR="00E2274D" w:rsidRPr="003870AB" w:rsidRDefault="004018CF">
            <w:pPr>
              <w:widowControl w:val="0"/>
              <w:rPr>
                <w:b/>
                <w:color w:val="999999"/>
              </w:rPr>
            </w:pPr>
            <w:r w:rsidRPr="003870AB">
              <w:t>Imagen: 228131_i240</w:t>
            </w:r>
          </w:p>
        </w:tc>
      </w:tr>
      <w:tr w:rsidR="00E2274D" w:rsidRPr="003870AB" w14:paraId="5BC0FB96"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F" w14:textId="77777777" w:rsidR="00E2274D" w:rsidRPr="003870AB" w:rsidRDefault="004018CF">
            <w:pPr>
              <w:widowControl w:val="0"/>
              <w:rPr>
                <w:b/>
              </w:rPr>
            </w:pPr>
            <w:r w:rsidRPr="003870AB">
              <w:rPr>
                <w:b/>
              </w:rPr>
              <w:t>Talleres (Workshop)</w:t>
            </w:r>
          </w:p>
        </w:tc>
        <w:tc>
          <w:tcPr>
            <w:tcW w:w="7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0" w14:textId="60867183" w:rsidR="00E2274D" w:rsidRPr="003870AB" w:rsidRDefault="004018CF">
            <w:pPr>
              <w:pBdr>
                <w:top w:val="nil"/>
                <w:left w:val="nil"/>
                <w:bottom w:val="nil"/>
                <w:right w:val="nil"/>
                <w:between w:val="nil"/>
              </w:pBdr>
              <w:jc w:val="both"/>
              <w:rPr>
                <w:color w:val="000000"/>
              </w:rPr>
            </w:pPr>
            <w:r w:rsidRPr="003870AB">
              <w:rPr>
                <w:color w:val="000000"/>
              </w:rPr>
              <w:t xml:space="preserve">Como la entrevista, pero enfocada en la parte funcional, reúne los interesados clave: </w:t>
            </w:r>
            <w:r w:rsidR="002E67D0" w:rsidRPr="003870AB">
              <w:rPr>
                <w:color w:val="000000"/>
              </w:rPr>
              <w:t>p</w:t>
            </w:r>
            <w:r w:rsidRPr="003870AB">
              <w:rPr>
                <w:color w:val="000000"/>
              </w:rPr>
              <w:t xml:space="preserve">atrocinadores y expertos del dominio, que mediante trabajo colaborativo y discusiones resuelven </w:t>
            </w:r>
            <w:r w:rsidR="002E67D0" w:rsidRPr="003870AB">
              <w:rPr>
                <w:color w:val="000000"/>
              </w:rPr>
              <w:t xml:space="preserve">asuntos </w:t>
            </w:r>
            <w:r w:rsidRPr="003870AB">
              <w:rPr>
                <w:color w:val="000000"/>
              </w:rPr>
              <w:t xml:space="preserve">sobre diferencias de opinión, necesidades, conflictos y requerimientos no clarificados. </w:t>
            </w:r>
          </w:p>
        </w:tc>
        <w:tc>
          <w:tcPr>
            <w:tcW w:w="4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1" w14:textId="77777777" w:rsidR="00E2274D" w:rsidRPr="003870AB" w:rsidRDefault="00000000">
            <w:pPr>
              <w:widowControl w:val="0"/>
            </w:pPr>
            <w:sdt>
              <w:sdtPr>
                <w:tag w:val="goog_rdk_44"/>
                <w:id w:val="-651601286"/>
              </w:sdtPr>
              <w:sdtContent>
                <w:commentRangeStart w:id="76"/>
              </w:sdtContent>
            </w:sdt>
            <w:r w:rsidR="004018CF" w:rsidRPr="003870AB">
              <w:rPr>
                <w:noProof/>
              </w:rPr>
              <w:drawing>
                <wp:inline distT="0" distB="0" distL="0" distR="0" wp14:anchorId="45D96B2E" wp14:editId="40F1AD0F">
                  <wp:extent cx="2441263" cy="1599779"/>
                  <wp:effectExtent l="0" t="0" r="0" b="0"/>
                  <wp:docPr id="685" name="image7.jpg" descr="Estudiantes viendo seminarios web en computadora, estudiando en línea"/>
                  <wp:cNvGraphicFramePr/>
                  <a:graphic xmlns:a="http://schemas.openxmlformats.org/drawingml/2006/main">
                    <a:graphicData uri="http://schemas.openxmlformats.org/drawingml/2006/picture">
                      <pic:pic xmlns:pic="http://schemas.openxmlformats.org/drawingml/2006/picture">
                        <pic:nvPicPr>
                          <pic:cNvPr id="0" name="image7.jpg" descr="Estudiantes viendo seminarios web en computadora, estudiando en línea"/>
                          <pic:cNvPicPr preferRelativeResize="0"/>
                        </pic:nvPicPr>
                        <pic:blipFill>
                          <a:blip r:embed="rId56"/>
                          <a:srcRect/>
                          <a:stretch>
                            <a:fillRect/>
                          </a:stretch>
                        </pic:blipFill>
                        <pic:spPr>
                          <a:xfrm>
                            <a:off x="0" y="0"/>
                            <a:ext cx="2441263" cy="1599779"/>
                          </a:xfrm>
                          <a:prstGeom prst="rect">
                            <a:avLst/>
                          </a:prstGeom>
                          <a:ln/>
                        </pic:spPr>
                      </pic:pic>
                    </a:graphicData>
                  </a:graphic>
                </wp:inline>
              </w:drawing>
            </w:r>
            <w:commentRangeEnd w:id="76"/>
            <w:r w:rsidR="004018CF" w:rsidRPr="003870AB">
              <w:commentReference w:id="76"/>
            </w:r>
            <w:r w:rsidR="004018CF" w:rsidRPr="003870AB">
              <w:t xml:space="preserve"> </w:t>
            </w:r>
          </w:p>
          <w:p w14:paraId="000001C2" w14:textId="77777777" w:rsidR="00E2274D" w:rsidRPr="003870AB" w:rsidRDefault="004018CF">
            <w:pPr>
              <w:widowControl w:val="0"/>
              <w:rPr>
                <w:b/>
                <w:color w:val="999999"/>
              </w:rPr>
            </w:pPr>
            <w:r w:rsidRPr="003870AB">
              <w:t>Imagen: 228131_i241</w:t>
            </w:r>
          </w:p>
        </w:tc>
      </w:tr>
      <w:tr w:rsidR="00E2274D" w:rsidRPr="003870AB" w14:paraId="4F8F531E"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3" w14:textId="77777777" w:rsidR="00E2274D" w:rsidRPr="003870AB" w:rsidRDefault="004018CF">
            <w:pPr>
              <w:widowControl w:val="0"/>
              <w:rPr>
                <w:b/>
              </w:rPr>
            </w:pPr>
            <w:r w:rsidRPr="003870AB">
              <w:rPr>
                <w:b/>
              </w:rPr>
              <w:lastRenderedPageBreak/>
              <w:t>Observación</w:t>
            </w:r>
          </w:p>
        </w:tc>
        <w:tc>
          <w:tcPr>
            <w:tcW w:w="7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4" w14:textId="41D90758" w:rsidR="00E2274D" w:rsidRPr="003870AB" w:rsidRDefault="004018CF">
            <w:pPr>
              <w:widowControl w:val="0"/>
              <w:jc w:val="both"/>
            </w:pPr>
            <w:r w:rsidRPr="003870AB">
              <w:rPr>
                <w:color w:val="000000"/>
              </w:rPr>
              <w:t>No siempre es sencillo para los usuarios expresarse o no saben cómo hacerlo, entonces es necesario ver la operación directamente y cómo se desempeñan al manejar las aplicaciones. Observar al usuario tiene la ventaja de entender qué partes usa de una aplicación o cu</w:t>
            </w:r>
            <w:r w:rsidR="00954ABB" w:rsidRPr="003870AB">
              <w:rPr>
                <w:color w:val="000000"/>
              </w:rPr>
              <w:t>á</w:t>
            </w:r>
            <w:r w:rsidRPr="003870AB">
              <w:rPr>
                <w:color w:val="000000"/>
              </w:rPr>
              <w:t xml:space="preserve">les se les dificultan o </w:t>
            </w:r>
            <w:r w:rsidR="008E0806" w:rsidRPr="003870AB">
              <w:rPr>
                <w:color w:val="000000"/>
              </w:rPr>
              <w:t xml:space="preserve">le </w:t>
            </w:r>
            <w:r w:rsidRPr="003870AB">
              <w:rPr>
                <w:color w:val="000000"/>
              </w:rPr>
              <w:t>hacen falta.</w:t>
            </w:r>
          </w:p>
        </w:tc>
        <w:tc>
          <w:tcPr>
            <w:tcW w:w="4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5" w14:textId="77777777" w:rsidR="00E2274D" w:rsidRPr="003870AB" w:rsidRDefault="00000000">
            <w:sdt>
              <w:sdtPr>
                <w:tag w:val="goog_rdk_45"/>
                <w:id w:val="721484882"/>
              </w:sdtPr>
              <w:sdtContent>
                <w:commentRangeStart w:id="77"/>
              </w:sdtContent>
            </w:sdt>
            <w:r w:rsidR="004018CF" w:rsidRPr="003870AB">
              <w:rPr>
                <w:noProof/>
              </w:rPr>
              <w:drawing>
                <wp:inline distT="0" distB="0" distL="0" distR="0" wp14:anchorId="12890121" wp14:editId="2CFCF8F3">
                  <wp:extent cx="2260815" cy="1505123"/>
                  <wp:effectExtent l="0" t="0" r="0" b="0"/>
                  <wp:docPr id="686" name="image16.jpg" descr="Ilustración del concepto de comisión editorial"/>
                  <wp:cNvGraphicFramePr/>
                  <a:graphic xmlns:a="http://schemas.openxmlformats.org/drawingml/2006/main">
                    <a:graphicData uri="http://schemas.openxmlformats.org/drawingml/2006/picture">
                      <pic:pic xmlns:pic="http://schemas.openxmlformats.org/drawingml/2006/picture">
                        <pic:nvPicPr>
                          <pic:cNvPr id="0" name="image16.jpg" descr="Ilustración del concepto de comisión editorial"/>
                          <pic:cNvPicPr preferRelativeResize="0"/>
                        </pic:nvPicPr>
                        <pic:blipFill>
                          <a:blip r:embed="rId57"/>
                          <a:srcRect/>
                          <a:stretch>
                            <a:fillRect/>
                          </a:stretch>
                        </pic:blipFill>
                        <pic:spPr>
                          <a:xfrm>
                            <a:off x="0" y="0"/>
                            <a:ext cx="2260815" cy="1505123"/>
                          </a:xfrm>
                          <a:prstGeom prst="rect">
                            <a:avLst/>
                          </a:prstGeom>
                          <a:ln/>
                        </pic:spPr>
                      </pic:pic>
                    </a:graphicData>
                  </a:graphic>
                </wp:inline>
              </w:drawing>
            </w:r>
            <w:commentRangeEnd w:id="77"/>
            <w:r w:rsidR="004018CF" w:rsidRPr="003870AB">
              <w:commentReference w:id="77"/>
            </w:r>
          </w:p>
          <w:p w14:paraId="000001C6" w14:textId="77777777" w:rsidR="00E2274D" w:rsidRPr="003870AB" w:rsidRDefault="004018CF">
            <w:r w:rsidRPr="003870AB">
              <w:t>Imagen: 228131_i242</w:t>
            </w:r>
          </w:p>
        </w:tc>
      </w:tr>
      <w:tr w:rsidR="00E2274D" w:rsidRPr="003870AB" w14:paraId="51C4F835"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7" w14:textId="77777777" w:rsidR="00E2274D" w:rsidRPr="003870AB" w:rsidRDefault="004018CF">
            <w:pPr>
              <w:widowControl w:val="0"/>
              <w:rPr>
                <w:b/>
              </w:rPr>
            </w:pPr>
            <w:r w:rsidRPr="003870AB">
              <w:rPr>
                <w:b/>
              </w:rPr>
              <w:t>Cuestionarios</w:t>
            </w:r>
          </w:p>
        </w:tc>
        <w:tc>
          <w:tcPr>
            <w:tcW w:w="7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8" w14:textId="2C3B56EE" w:rsidR="00E2274D" w:rsidRPr="003870AB" w:rsidRDefault="004018CF">
            <w:pPr>
              <w:widowControl w:val="0"/>
              <w:jc w:val="both"/>
            </w:pPr>
            <w:r w:rsidRPr="003870AB">
              <w:rPr>
                <w:color w:val="000000"/>
              </w:rPr>
              <w:t>Si el grupo es grande o está en otra ciudad, se consignan las preguntas y se envían para diligenciarse. Las preguntas deben ser claras, correctas y enfocadas hacia los requerimientos específicos del encuestado. Recibir re</w:t>
            </w:r>
            <w:r w:rsidR="00954ABB" w:rsidRPr="003870AB">
              <w:rPr>
                <w:color w:val="000000"/>
              </w:rPr>
              <w:t>tro</w:t>
            </w:r>
            <w:r w:rsidRPr="003870AB">
              <w:rPr>
                <w:color w:val="000000"/>
              </w:rPr>
              <w:t>alimentación ayuda a mejorar la calidad y consistencia de las preguntas.</w:t>
            </w:r>
          </w:p>
        </w:tc>
        <w:tc>
          <w:tcPr>
            <w:tcW w:w="4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9" w14:textId="77777777" w:rsidR="00E2274D" w:rsidRPr="003870AB" w:rsidRDefault="00000000">
            <w:sdt>
              <w:sdtPr>
                <w:tag w:val="goog_rdk_46"/>
                <w:id w:val="-1863813923"/>
              </w:sdtPr>
              <w:sdtContent>
                <w:commentRangeStart w:id="78"/>
              </w:sdtContent>
            </w:sdt>
            <w:r w:rsidR="004018CF" w:rsidRPr="003870AB">
              <w:rPr>
                <w:noProof/>
              </w:rPr>
              <w:drawing>
                <wp:inline distT="0" distB="0" distL="0" distR="0" wp14:anchorId="7FE75153" wp14:editId="6827CF31">
                  <wp:extent cx="1790543" cy="1790543"/>
                  <wp:effectExtent l="0" t="0" r="0" b="0"/>
                  <wp:docPr id="687" name="image15.jpg" descr="Ilustración del concepto de tomar notas"/>
                  <wp:cNvGraphicFramePr/>
                  <a:graphic xmlns:a="http://schemas.openxmlformats.org/drawingml/2006/main">
                    <a:graphicData uri="http://schemas.openxmlformats.org/drawingml/2006/picture">
                      <pic:pic xmlns:pic="http://schemas.openxmlformats.org/drawingml/2006/picture">
                        <pic:nvPicPr>
                          <pic:cNvPr id="0" name="image15.jpg" descr="Ilustración del concepto de tomar notas"/>
                          <pic:cNvPicPr preferRelativeResize="0"/>
                        </pic:nvPicPr>
                        <pic:blipFill>
                          <a:blip r:embed="rId58"/>
                          <a:srcRect/>
                          <a:stretch>
                            <a:fillRect/>
                          </a:stretch>
                        </pic:blipFill>
                        <pic:spPr>
                          <a:xfrm>
                            <a:off x="0" y="0"/>
                            <a:ext cx="1790543" cy="1790543"/>
                          </a:xfrm>
                          <a:prstGeom prst="rect">
                            <a:avLst/>
                          </a:prstGeom>
                          <a:ln/>
                        </pic:spPr>
                      </pic:pic>
                    </a:graphicData>
                  </a:graphic>
                </wp:inline>
              </w:drawing>
            </w:r>
            <w:commentRangeEnd w:id="78"/>
            <w:r w:rsidR="004018CF" w:rsidRPr="003870AB">
              <w:commentReference w:id="78"/>
            </w:r>
          </w:p>
          <w:p w14:paraId="000001CA" w14:textId="77777777" w:rsidR="00E2274D" w:rsidRPr="003870AB" w:rsidRDefault="004018CF">
            <w:r w:rsidRPr="003870AB">
              <w:t>Imagen: 228131_i243</w:t>
            </w:r>
          </w:p>
        </w:tc>
      </w:tr>
      <w:tr w:rsidR="00E2274D" w:rsidRPr="003870AB" w14:paraId="36DD4B88"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B" w14:textId="77777777" w:rsidR="00E2274D" w:rsidRPr="003870AB" w:rsidRDefault="004018CF">
            <w:pPr>
              <w:pBdr>
                <w:top w:val="nil"/>
                <w:left w:val="nil"/>
                <w:bottom w:val="nil"/>
                <w:right w:val="nil"/>
                <w:between w:val="nil"/>
              </w:pBdr>
              <w:jc w:val="both"/>
              <w:rPr>
                <w:b/>
              </w:rPr>
            </w:pPr>
            <w:r w:rsidRPr="003870AB">
              <w:rPr>
                <w:b/>
              </w:rPr>
              <w:lastRenderedPageBreak/>
              <w:t>Observación independiente</w:t>
            </w:r>
          </w:p>
        </w:tc>
        <w:tc>
          <w:tcPr>
            <w:tcW w:w="79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C" w14:textId="0966B841" w:rsidR="00E2274D" w:rsidRPr="003870AB" w:rsidRDefault="004018CF">
            <w:pPr>
              <w:pBdr>
                <w:top w:val="nil"/>
                <w:left w:val="nil"/>
                <w:bottom w:val="nil"/>
                <w:right w:val="nil"/>
                <w:between w:val="nil"/>
              </w:pBdr>
              <w:jc w:val="both"/>
              <w:rPr>
                <w:color w:val="000000"/>
              </w:rPr>
            </w:pPr>
            <w:r w:rsidRPr="003870AB">
              <w:rPr>
                <w:color w:val="000000"/>
              </w:rPr>
              <w:t xml:space="preserve">La hace el equipo de trabajo antes de hablar con los usuarios, es útil cuando se hace una aplicación para reemplazar, actualizar o añadir funcionalidad a un </w:t>
            </w:r>
            <w:r w:rsidR="008A5597" w:rsidRPr="008A5597">
              <w:rPr>
                <w:i/>
                <w:iCs/>
                <w:color w:val="000000"/>
              </w:rPr>
              <w:t>software</w:t>
            </w:r>
            <w:r w:rsidRPr="003870AB">
              <w:rPr>
                <w:color w:val="000000"/>
              </w:rPr>
              <w:t xml:space="preserve"> en uso, tener una idea general de cómo ha sido utilizado. </w:t>
            </w:r>
            <w:r w:rsidR="008E0806" w:rsidRPr="003870AB">
              <w:rPr>
                <w:color w:val="000000"/>
              </w:rPr>
              <w:t xml:space="preserve">Es decir, </w:t>
            </w:r>
            <w:r w:rsidRPr="003870AB">
              <w:rPr>
                <w:color w:val="000000"/>
              </w:rPr>
              <w:t xml:space="preserve">es consultar la documentación del </w:t>
            </w:r>
            <w:r w:rsidR="008A5597" w:rsidRPr="008A5597">
              <w:rPr>
                <w:i/>
                <w:iCs/>
                <w:color w:val="000000"/>
              </w:rPr>
              <w:t>software</w:t>
            </w:r>
            <w:r w:rsidRPr="003870AB">
              <w:rPr>
                <w:color w:val="000000"/>
              </w:rPr>
              <w:t xml:space="preserve"> y hablar con quienes mejor lo trabajen. </w:t>
            </w:r>
          </w:p>
          <w:p w14:paraId="000001CD" w14:textId="77777777" w:rsidR="00E2274D" w:rsidRPr="003870AB" w:rsidRDefault="00E2274D">
            <w:pPr>
              <w:widowControl w:val="0"/>
            </w:pPr>
          </w:p>
          <w:p w14:paraId="000001CE" w14:textId="77777777" w:rsidR="00E2274D" w:rsidRPr="003870AB" w:rsidRDefault="004018CF">
            <w:pPr>
              <w:tabs>
                <w:tab w:val="left" w:pos="1459"/>
              </w:tabs>
            </w:pPr>
            <w:r w:rsidRPr="003870AB">
              <w:tab/>
            </w:r>
          </w:p>
        </w:tc>
        <w:tc>
          <w:tcPr>
            <w:tcW w:w="4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F" w14:textId="77777777" w:rsidR="00E2274D" w:rsidRPr="003870AB" w:rsidRDefault="00000000">
            <w:sdt>
              <w:sdtPr>
                <w:tag w:val="goog_rdk_47"/>
                <w:id w:val="417686107"/>
              </w:sdtPr>
              <w:sdtContent>
                <w:commentRangeStart w:id="79"/>
              </w:sdtContent>
            </w:sdt>
            <w:r w:rsidR="004018CF" w:rsidRPr="003870AB">
              <w:rPr>
                <w:noProof/>
              </w:rPr>
              <w:drawing>
                <wp:inline distT="0" distB="0" distL="0" distR="0" wp14:anchorId="5A447652" wp14:editId="0F7C1ABB">
                  <wp:extent cx="1620246" cy="1620246"/>
                  <wp:effectExtent l="0" t="0" r="0" b="0"/>
                  <wp:docPr id="688" name="image2.jpg" descr="Concepto de landing page de búsquedas"/>
                  <wp:cNvGraphicFramePr/>
                  <a:graphic xmlns:a="http://schemas.openxmlformats.org/drawingml/2006/main">
                    <a:graphicData uri="http://schemas.openxmlformats.org/drawingml/2006/picture">
                      <pic:pic xmlns:pic="http://schemas.openxmlformats.org/drawingml/2006/picture">
                        <pic:nvPicPr>
                          <pic:cNvPr id="0" name="image2.jpg" descr="Concepto de landing page de búsquedas"/>
                          <pic:cNvPicPr preferRelativeResize="0"/>
                        </pic:nvPicPr>
                        <pic:blipFill>
                          <a:blip r:embed="rId59"/>
                          <a:srcRect/>
                          <a:stretch>
                            <a:fillRect/>
                          </a:stretch>
                        </pic:blipFill>
                        <pic:spPr>
                          <a:xfrm>
                            <a:off x="0" y="0"/>
                            <a:ext cx="1620246" cy="1620246"/>
                          </a:xfrm>
                          <a:prstGeom prst="rect">
                            <a:avLst/>
                          </a:prstGeom>
                          <a:ln/>
                        </pic:spPr>
                      </pic:pic>
                    </a:graphicData>
                  </a:graphic>
                </wp:inline>
              </w:drawing>
            </w:r>
            <w:commentRangeEnd w:id="79"/>
            <w:r w:rsidR="004018CF" w:rsidRPr="003870AB">
              <w:commentReference w:id="79"/>
            </w:r>
          </w:p>
          <w:p w14:paraId="000001D0" w14:textId="77777777" w:rsidR="00E2274D" w:rsidRPr="003870AB" w:rsidRDefault="004018CF">
            <w:r w:rsidRPr="003870AB">
              <w:t>Imagen: 228131_i244</w:t>
            </w:r>
          </w:p>
        </w:tc>
      </w:tr>
    </w:tbl>
    <w:p w14:paraId="000001D1" w14:textId="77777777" w:rsidR="00E2274D" w:rsidRPr="003870AB" w:rsidRDefault="00E2274D"/>
    <w:p w14:paraId="000001D2" w14:textId="77777777" w:rsidR="00E2274D" w:rsidRPr="003870AB" w:rsidRDefault="00E2274D"/>
    <w:p w14:paraId="000001D3" w14:textId="77777777" w:rsidR="00E2274D" w:rsidRPr="003870AB" w:rsidRDefault="00E2274D"/>
    <w:tbl>
      <w:tblPr>
        <w:tblStyle w:val="afffffffffffffff7"/>
        <w:tblW w:w="1388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3"/>
        <w:gridCol w:w="12448"/>
      </w:tblGrid>
      <w:tr w:rsidR="00E2274D" w:rsidRPr="003870AB" w14:paraId="62A76E7B" w14:textId="77777777">
        <w:trPr>
          <w:trHeight w:val="580"/>
        </w:trPr>
        <w:tc>
          <w:tcPr>
            <w:tcW w:w="143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D4" w14:textId="77777777" w:rsidR="00E2274D" w:rsidRPr="003870AB" w:rsidRDefault="004018CF">
            <w:pPr>
              <w:widowControl w:val="0"/>
              <w:rPr>
                <w:b/>
              </w:rPr>
            </w:pPr>
            <w:r w:rsidRPr="003870AB">
              <w:rPr>
                <w:b/>
              </w:rPr>
              <w:t>Tipo de recurso</w:t>
            </w:r>
          </w:p>
        </w:tc>
        <w:tc>
          <w:tcPr>
            <w:tcW w:w="1244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D5"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4C4648DD" w14:textId="77777777">
        <w:trPr>
          <w:trHeight w:val="420"/>
        </w:trPr>
        <w:tc>
          <w:tcPr>
            <w:tcW w:w="138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6" w14:textId="491C6AC4" w:rsidR="00E2274D" w:rsidRPr="003870AB" w:rsidRDefault="00BC73D6">
            <w:pPr>
              <w:jc w:val="both"/>
            </w:pPr>
            <w:r w:rsidRPr="003870AB">
              <w:t xml:space="preserve">El tipo de aplicación determina </w:t>
            </w:r>
            <w:r w:rsidR="004018CF" w:rsidRPr="003870AB">
              <w:t xml:space="preserve">cuál técnica </w:t>
            </w:r>
            <w:r w:rsidR="005E07FD" w:rsidRPr="003870AB">
              <w:t xml:space="preserve">de interacción </w:t>
            </w:r>
            <w:r w:rsidR="004018CF" w:rsidRPr="003870AB">
              <w:t>usar</w:t>
            </w:r>
            <w:r w:rsidR="005E07FD" w:rsidRPr="003870AB">
              <w:t>:</w:t>
            </w:r>
            <w:r w:rsidR="002D39E1" w:rsidRPr="003870AB">
              <w:t xml:space="preserve"> </w:t>
            </w:r>
            <w:r w:rsidR="004018CF" w:rsidRPr="003870AB">
              <w:t xml:space="preserve">si es masiva se hacen entrevistas, grupos de enfoque y cuestionarios; si es individual o para </w:t>
            </w:r>
            <w:r w:rsidR="00BF4525" w:rsidRPr="003870AB">
              <w:t>un</w:t>
            </w:r>
            <w:r w:rsidR="004018CF" w:rsidRPr="003870AB">
              <w:t xml:space="preserve"> grupo pequeño se hace observación</w:t>
            </w:r>
            <w:r w:rsidR="00BF4525" w:rsidRPr="003870AB">
              <w:t xml:space="preserve"> o</w:t>
            </w:r>
            <w:r w:rsidR="004018CF" w:rsidRPr="003870AB">
              <w:t xml:space="preserve">, si se es nuevo en el dominio del </w:t>
            </w:r>
            <w:r w:rsidR="008A5597" w:rsidRPr="008A5597">
              <w:rPr>
                <w:i/>
                <w:iCs/>
              </w:rPr>
              <w:t>software</w:t>
            </w:r>
            <w:r w:rsidR="00BF4525" w:rsidRPr="003870AB">
              <w:t>,</w:t>
            </w:r>
            <w:r w:rsidR="004018CF" w:rsidRPr="003870AB">
              <w:t xml:space="preserve"> hay que hacer talleres y observaciones para adquirir conocimiento y entender el dominio.</w:t>
            </w:r>
          </w:p>
          <w:p w14:paraId="000001D7" w14:textId="77777777" w:rsidR="00E2274D" w:rsidRPr="003870AB" w:rsidRDefault="00E2274D"/>
        </w:tc>
      </w:tr>
      <w:tr w:rsidR="00E2274D" w:rsidRPr="003870AB" w14:paraId="3F661A81" w14:textId="77777777">
        <w:trPr>
          <w:trHeight w:val="420"/>
        </w:trPr>
        <w:tc>
          <w:tcPr>
            <w:tcW w:w="138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9" w14:textId="77777777" w:rsidR="00E2274D" w:rsidRPr="003870AB" w:rsidRDefault="004018CF">
            <w:pPr>
              <w:keepNext/>
              <w:pBdr>
                <w:top w:val="nil"/>
                <w:left w:val="nil"/>
                <w:bottom w:val="nil"/>
                <w:right w:val="nil"/>
                <w:between w:val="nil"/>
              </w:pBdr>
              <w:spacing w:after="200"/>
              <w:rPr>
                <w:i/>
                <w:color w:val="000000"/>
              </w:rPr>
            </w:pPr>
            <w:r w:rsidRPr="003870AB">
              <w:rPr>
                <w:b/>
                <w:color w:val="000000"/>
              </w:rPr>
              <w:lastRenderedPageBreak/>
              <w:t>Figura 4</w:t>
            </w:r>
            <w:r w:rsidRPr="003870AB">
              <w:rPr>
                <w:i/>
                <w:color w:val="000000"/>
              </w:rPr>
              <w:br/>
              <w:t>Técnicas para recopilar requerimientos</w:t>
            </w:r>
          </w:p>
          <w:p w14:paraId="000001DA" w14:textId="77777777" w:rsidR="00E2274D" w:rsidRPr="003870AB" w:rsidRDefault="004018CF">
            <w:pPr>
              <w:jc w:val="both"/>
            </w:pPr>
            <w:r w:rsidRPr="003870AB">
              <w:rPr>
                <w:i/>
                <w:noProof/>
              </w:rPr>
              <w:drawing>
                <wp:inline distT="0" distB="0" distL="0" distR="0" wp14:anchorId="271A43D6" wp14:editId="35A942A8">
                  <wp:extent cx="2940175" cy="2712802"/>
                  <wp:effectExtent l="0" t="0" r="0" b="0"/>
                  <wp:docPr id="68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0"/>
                          <a:srcRect/>
                          <a:stretch>
                            <a:fillRect/>
                          </a:stretch>
                        </pic:blipFill>
                        <pic:spPr>
                          <a:xfrm>
                            <a:off x="0" y="0"/>
                            <a:ext cx="2940175" cy="2712802"/>
                          </a:xfrm>
                          <a:prstGeom prst="rect">
                            <a:avLst/>
                          </a:prstGeom>
                          <a:ln/>
                        </pic:spPr>
                      </pic:pic>
                    </a:graphicData>
                  </a:graphic>
                </wp:inline>
              </w:drawing>
            </w:r>
          </w:p>
          <w:p w14:paraId="000001DB" w14:textId="18357286" w:rsidR="00E2274D" w:rsidRPr="003870AB" w:rsidRDefault="004018CF">
            <w:pPr>
              <w:jc w:val="both"/>
              <w:rPr>
                <w:lang w:val="en-US"/>
              </w:rPr>
            </w:pPr>
            <w:r w:rsidRPr="003870AB">
              <w:rPr>
                <w:i/>
              </w:rPr>
              <w:t>Nota.</w:t>
            </w:r>
            <w:r w:rsidRPr="003870AB">
              <w:t xml:space="preserve"> </w:t>
            </w:r>
            <w:r w:rsidR="00A94185" w:rsidRPr="003870AB">
              <w:t xml:space="preserve">Reproducida de </w:t>
            </w:r>
            <w:r w:rsidRPr="003870AB">
              <w:rPr>
                <w:i/>
              </w:rPr>
              <w:t>Técnicas para</w:t>
            </w:r>
            <w:r w:rsidR="00A94185" w:rsidRPr="003870AB">
              <w:rPr>
                <w:i/>
              </w:rPr>
              <w:t xml:space="preserve"> la</w:t>
            </w:r>
            <w:r w:rsidRPr="003870AB">
              <w:rPr>
                <w:i/>
              </w:rPr>
              <w:t xml:space="preserve"> recolección de requisitos</w:t>
            </w:r>
            <w:r w:rsidRPr="003870AB">
              <w:t xml:space="preserve">. </w:t>
            </w:r>
            <w:r w:rsidRPr="003870AB">
              <w:rPr>
                <w:lang w:val="en-US"/>
              </w:rPr>
              <w:t>Team Asana</w:t>
            </w:r>
            <w:r w:rsidR="00A94185" w:rsidRPr="003870AB">
              <w:rPr>
                <w:lang w:val="en-US"/>
              </w:rPr>
              <w:t xml:space="preserve"> (</w:t>
            </w:r>
            <w:r w:rsidRPr="003870AB">
              <w:rPr>
                <w:lang w:val="en-US"/>
              </w:rPr>
              <w:t>2021)</w:t>
            </w:r>
            <w:r w:rsidR="00A94185" w:rsidRPr="003870AB">
              <w:rPr>
                <w:lang w:val="en-US"/>
              </w:rPr>
              <w:t xml:space="preserve">. </w:t>
            </w:r>
            <w:hyperlink r:id="rId61">
              <w:r w:rsidR="00A94185" w:rsidRPr="003870AB">
                <w:rPr>
                  <w:color w:val="0000FF"/>
                  <w:u w:val="single"/>
                  <w:lang w:val="en-US"/>
                </w:rPr>
                <w:t>https://asana.com/es/resources/requirements-gathering</w:t>
              </w:r>
            </w:hyperlink>
          </w:p>
          <w:p w14:paraId="000001DC" w14:textId="77777777" w:rsidR="00E2274D" w:rsidRPr="003870AB" w:rsidRDefault="004018CF">
            <w:pPr>
              <w:jc w:val="both"/>
              <w:rPr>
                <w:lang w:val="en-US"/>
              </w:rPr>
            </w:pPr>
            <w:r w:rsidRPr="003870AB">
              <w:rPr>
                <w:lang w:val="en-US"/>
              </w:rPr>
              <w:t>Imagen: 228131_i245</w:t>
            </w:r>
          </w:p>
        </w:tc>
      </w:tr>
    </w:tbl>
    <w:p w14:paraId="000001DE" w14:textId="77777777" w:rsidR="00E2274D" w:rsidRPr="003870AB" w:rsidRDefault="00E2274D">
      <w:pPr>
        <w:rPr>
          <w:lang w:val="en-US"/>
        </w:rPr>
      </w:pPr>
    </w:p>
    <w:p w14:paraId="000001DF" w14:textId="77777777" w:rsidR="00E2274D" w:rsidRPr="003870AB" w:rsidRDefault="004018CF">
      <w:pPr>
        <w:rPr>
          <w:b/>
        </w:rPr>
      </w:pPr>
      <w:r w:rsidRPr="003870AB">
        <w:rPr>
          <w:b/>
        </w:rPr>
        <w:t>ANEXO 2 INFOGRAFÍA 1</w:t>
      </w:r>
    </w:p>
    <w:p w14:paraId="000001E0" w14:textId="5A13820F" w:rsidR="00E2274D" w:rsidRPr="003870AB" w:rsidRDefault="004018CF">
      <w:pPr>
        <w:rPr>
          <w:b/>
        </w:rPr>
      </w:pPr>
      <w:r w:rsidRPr="003870AB">
        <w:rPr>
          <w:b/>
        </w:rPr>
        <w:t>ANEXO 3 INFOGRAFÍA 2</w:t>
      </w:r>
    </w:p>
    <w:p w14:paraId="397156E3" w14:textId="77777777" w:rsidR="00C87F5D" w:rsidRPr="003870AB" w:rsidRDefault="00C87F5D">
      <w:pPr>
        <w:rPr>
          <w:b/>
        </w:rPr>
      </w:pPr>
    </w:p>
    <w:p w14:paraId="000001E1" w14:textId="77777777" w:rsidR="00E2274D" w:rsidRPr="003870AB" w:rsidRDefault="00E2274D"/>
    <w:p w14:paraId="000001E2" w14:textId="77777777" w:rsidR="00E2274D" w:rsidRPr="003870AB" w:rsidRDefault="004018CF">
      <w:pPr>
        <w:rPr>
          <w:b/>
        </w:rPr>
      </w:pPr>
      <w:r w:rsidRPr="003870AB">
        <w:rPr>
          <w:b/>
        </w:rPr>
        <w:t>Mapeo de historias de usuarios</w:t>
      </w:r>
    </w:p>
    <w:p w14:paraId="000001E3" w14:textId="77777777" w:rsidR="00E2274D" w:rsidRPr="003870AB" w:rsidRDefault="00E2274D">
      <w:pPr>
        <w:rPr>
          <w:b/>
        </w:rPr>
      </w:pPr>
    </w:p>
    <w:tbl>
      <w:tblPr>
        <w:tblStyle w:val="afffffffffffffff8"/>
        <w:tblW w:w="1416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735"/>
      </w:tblGrid>
      <w:tr w:rsidR="00E2274D" w:rsidRPr="003870AB" w14:paraId="4B13A6FF"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E4" w14:textId="77777777" w:rsidR="00E2274D" w:rsidRPr="003870AB" w:rsidRDefault="004018CF">
            <w:pPr>
              <w:widowControl w:val="0"/>
              <w:rPr>
                <w:b/>
              </w:rPr>
            </w:pPr>
            <w:r w:rsidRPr="003870AB">
              <w:rPr>
                <w:b/>
              </w:rPr>
              <w:lastRenderedPageBreak/>
              <w:t>Tipo de recurso</w:t>
            </w:r>
          </w:p>
        </w:tc>
        <w:tc>
          <w:tcPr>
            <w:tcW w:w="127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E5"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4BFA6033" w14:textId="77777777">
        <w:trPr>
          <w:trHeight w:val="1064"/>
        </w:trPr>
        <w:tc>
          <w:tcPr>
            <w:tcW w:w="141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6" w14:textId="3491F07F" w:rsidR="00E2274D" w:rsidRPr="003870AB" w:rsidRDefault="004018CF">
            <w:pPr>
              <w:widowControl w:val="0"/>
              <w:jc w:val="both"/>
              <w:rPr>
                <w:color w:val="B7B7B7"/>
              </w:rPr>
            </w:pPr>
            <w:r w:rsidRPr="003870AB">
              <w:t xml:space="preserve">Los requerimientos desde la perspectiva del usuario se cuentan como una historia que resume el rol y los cómo, por qué y cuándo de una característica del </w:t>
            </w:r>
            <w:r w:rsidR="008A5597" w:rsidRPr="008A5597">
              <w:rPr>
                <w:i/>
                <w:iCs/>
              </w:rPr>
              <w:t>software</w:t>
            </w:r>
            <w:r w:rsidRPr="003870AB">
              <w:t>, mediante una descripción sencilla y corta</w:t>
            </w:r>
            <w:r w:rsidR="00B31FE9" w:rsidRPr="003870AB">
              <w:t>,</w:t>
            </w:r>
            <w:r w:rsidR="001A105E" w:rsidRPr="003870AB">
              <w:t xml:space="preserve"> </w:t>
            </w:r>
            <w:r w:rsidRPr="003870AB">
              <w:t xml:space="preserve">al menos dos oraciones escritas y diálogos sobre la funcionalidad o necesidad del cliente que se hagan con el equipo de desarrollo; es una forma conveniente, efectiva y popular para escribir requerimientos. </w:t>
            </w:r>
          </w:p>
        </w:tc>
      </w:tr>
      <w:tr w:rsidR="00E2274D" w:rsidRPr="003870AB" w14:paraId="7871DFC8" w14:textId="77777777">
        <w:trPr>
          <w:trHeight w:val="420"/>
        </w:trPr>
        <w:tc>
          <w:tcPr>
            <w:tcW w:w="141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8" w14:textId="77777777" w:rsidR="00E2274D" w:rsidRPr="003870AB" w:rsidRDefault="004018CF">
            <w:r w:rsidRPr="003870AB">
              <w:t xml:space="preserve">     </w:t>
            </w:r>
            <w:sdt>
              <w:sdtPr>
                <w:tag w:val="goog_rdk_48"/>
                <w:id w:val="-1097778940"/>
              </w:sdtPr>
              <w:sdtContent>
                <w:commentRangeStart w:id="80"/>
              </w:sdtContent>
            </w:sdt>
            <w:r w:rsidRPr="003870AB">
              <w:rPr>
                <w:noProof/>
              </w:rPr>
              <w:drawing>
                <wp:inline distT="0" distB="0" distL="0" distR="0" wp14:anchorId="396EFFAC" wp14:editId="72533EC0">
                  <wp:extent cx="1974474" cy="1974474"/>
                  <wp:effectExtent l="0" t="0" r="0" b="0"/>
                  <wp:docPr id="690" name="image23.jpg" descr="Concepto de infografía de web plana de negocios de vista superior de mesa de oficina. el personal alrededor de la mesa informe de análisis de trabajo tablet portátil fondo vacío. piense en la planificación del informe. colección de personas creativas."/>
                  <wp:cNvGraphicFramePr/>
                  <a:graphic xmlns:a="http://schemas.openxmlformats.org/drawingml/2006/main">
                    <a:graphicData uri="http://schemas.openxmlformats.org/drawingml/2006/picture">
                      <pic:pic xmlns:pic="http://schemas.openxmlformats.org/drawingml/2006/picture">
                        <pic:nvPicPr>
                          <pic:cNvPr id="0" name="image23.jpg" descr="Concepto de infografía de web plana de negocios de vista superior de mesa de oficina. el personal alrededor de la mesa informe de análisis de trabajo tablet portátil fondo vacío. piense en la planificación del informe. colección de personas creativas."/>
                          <pic:cNvPicPr preferRelativeResize="0"/>
                        </pic:nvPicPr>
                        <pic:blipFill>
                          <a:blip r:embed="rId62"/>
                          <a:srcRect/>
                          <a:stretch>
                            <a:fillRect/>
                          </a:stretch>
                        </pic:blipFill>
                        <pic:spPr>
                          <a:xfrm>
                            <a:off x="0" y="0"/>
                            <a:ext cx="1974474" cy="1974474"/>
                          </a:xfrm>
                          <a:prstGeom prst="rect">
                            <a:avLst/>
                          </a:prstGeom>
                          <a:ln/>
                        </pic:spPr>
                      </pic:pic>
                    </a:graphicData>
                  </a:graphic>
                </wp:inline>
              </w:drawing>
            </w:r>
            <w:commentRangeEnd w:id="80"/>
            <w:r w:rsidRPr="003870AB">
              <w:commentReference w:id="80"/>
            </w:r>
          </w:p>
          <w:p w14:paraId="000001E9" w14:textId="77777777" w:rsidR="00E2274D" w:rsidRPr="003870AB" w:rsidRDefault="004018CF">
            <w:r w:rsidRPr="003870AB">
              <w:t>Imagen: 228131_i246</w:t>
            </w:r>
          </w:p>
        </w:tc>
      </w:tr>
    </w:tbl>
    <w:p w14:paraId="000001EB" w14:textId="77777777" w:rsidR="00E2274D" w:rsidRPr="003870AB" w:rsidRDefault="00E2274D">
      <w:pPr>
        <w:rPr>
          <w:b/>
        </w:rPr>
      </w:pPr>
    </w:p>
    <w:p w14:paraId="000001EC" w14:textId="77777777" w:rsidR="00E2274D" w:rsidRPr="003870AB" w:rsidRDefault="00E2274D">
      <w:pPr>
        <w:rPr>
          <w:b/>
        </w:rPr>
      </w:pPr>
    </w:p>
    <w:tbl>
      <w:tblPr>
        <w:tblStyle w:val="afffffffffffffff9"/>
        <w:tblW w:w="141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3548"/>
        <w:gridCol w:w="9072"/>
      </w:tblGrid>
      <w:tr w:rsidR="00E2274D" w:rsidRPr="003870AB" w14:paraId="43A306CC" w14:textId="77777777">
        <w:trPr>
          <w:trHeight w:val="580"/>
        </w:trPr>
        <w:tc>
          <w:tcPr>
            <w:tcW w:w="1545" w:type="dxa"/>
            <w:shd w:val="clear" w:color="auto" w:fill="C9DAF8"/>
            <w:tcMar>
              <w:top w:w="100" w:type="dxa"/>
              <w:left w:w="100" w:type="dxa"/>
              <w:bottom w:w="100" w:type="dxa"/>
              <w:right w:w="100" w:type="dxa"/>
            </w:tcMar>
          </w:tcPr>
          <w:p w14:paraId="000001ED" w14:textId="77777777" w:rsidR="00E2274D" w:rsidRPr="003870AB" w:rsidRDefault="004018CF">
            <w:pPr>
              <w:widowControl w:val="0"/>
              <w:pBdr>
                <w:top w:val="nil"/>
                <w:left w:val="nil"/>
                <w:bottom w:val="nil"/>
                <w:right w:val="nil"/>
                <w:between w:val="nil"/>
              </w:pBdr>
              <w:rPr>
                <w:b/>
              </w:rPr>
            </w:pPr>
            <w:bookmarkStart w:id="81" w:name="_heading=h.4d34og8" w:colFirst="0" w:colLast="0"/>
            <w:bookmarkEnd w:id="81"/>
            <w:r w:rsidRPr="003870AB">
              <w:rPr>
                <w:b/>
              </w:rPr>
              <w:t>Tipo de recurso</w:t>
            </w:r>
          </w:p>
        </w:tc>
        <w:tc>
          <w:tcPr>
            <w:tcW w:w="12620" w:type="dxa"/>
            <w:gridSpan w:val="2"/>
            <w:shd w:val="clear" w:color="auto" w:fill="C9DAF8"/>
            <w:tcMar>
              <w:top w:w="100" w:type="dxa"/>
              <w:left w:w="100" w:type="dxa"/>
              <w:bottom w:w="100" w:type="dxa"/>
              <w:right w:w="100" w:type="dxa"/>
            </w:tcMar>
          </w:tcPr>
          <w:p w14:paraId="000001EE" w14:textId="50C0CC40" w:rsidR="00E2274D" w:rsidRPr="003870AB" w:rsidRDefault="004018CF">
            <w:pPr>
              <w:pStyle w:val="Ttulo"/>
              <w:widowControl w:val="0"/>
              <w:jc w:val="center"/>
              <w:rPr>
                <w:sz w:val="22"/>
                <w:szCs w:val="22"/>
              </w:rPr>
            </w:pPr>
            <w:bookmarkStart w:id="82" w:name="_heading=h.2p2csry" w:colFirst="0" w:colLast="0"/>
            <w:bookmarkEnd w:id="82"/>
            <w:r w:rsidRPr="003870AB">
              <w:rPr>
                <w:sz w:val="22"/>
                <w:szCs w:val="22"/>
              </w:rPr>
              <w:t xml:space="preserve">Tarjetas </w:t>
            </w:r>
            <w:r w:rsidR="001A105E" w:rsidRPr="003870AB">
              <w:rPr>
                <w:sz w:val="22"/>
                <w:szCs w:val="22"/>
              </w:rPr>
              <w:t>a</w:t>
            </w:r>
            <w:r w:rsidRPr="003870AB">
              <w:rPr>
                <w:sz w:val="22"/>
                <w:szCs w:val="22"/>
              </w:rPr>
              <w:t>vatar</w:t>
            </w:r>
          </w:p>
        </w:tc>
      </w:tr>
      <w:tr w:rsidR="00E2274D" w:rsidRPr="003870AB" w14:paraId="6048A5C9" w14:textId="77777777">
        <w:tc>
          <w:tcPr>
            <w:tcW w:w="1545" w:type="dxa"/>
            <w:shd w:val="clear" w:color="auto" w:fill="auto"/>
            <w:tcMar>
              <w:top w:w="100" w:type="dxa"/>
              <w:left w:w="100" w:type="dxa"/>
              <w:bottom w:w="100" w:type="dxa"/>
              <w:right w:w="100" w:type="dxa"/>
            </w:tcMar>
          </w:tcPr>
          <w:p w14:paraId="000001F0" w14:textId="77777777" w:rsidR="00E2274D" w:rsidRPr="003870AB" w:rsidRDefault="004018CF">
            <w:pPr>
              <w:widowControl w:val="0"/>
              <w:pBdr>
                <w:top w:val="nil"/>
                <w:left w:val="nil"/>
                <w:bottom w:val="nil"/>
                <w:right w:val="nil"/>
                <w:between w:val="nil"/>
              </w:pBdr>
              <w:rPr>
                <w:b/>
              </w:rPr>
            </w:pPr>
            <w:r w:rsidRPr="003870AB">
              <w:rPr>
                <w:b/>
              </w:rPr>
              <w:t>Introducción</w:t>
            </w:r>
          </w:p>
        </w:tc>
        <w:tc>
          <w:tcPr>
            <w:tcW w:w="12620" w:type="dxa"/>
            <w:gridSpan w:val="2"/>
            <w:shd w:val="clear" w:color="auto" w:fill="auto"/>
            <w:tcMar>
              <w:top w:w="100" w:type="dxa"/>
              <w:left w:w="100" w:type="dxa"/>
              <w:bottom w:w="100" w:type="dxa"/>
              <w:right w:w="100" w:type="dxa"/>
            </w:tcMar>
          </w:tcPr>
          <w:p w14:paraId="000001F1" w14:textId="0F6891E3" w:rsidR="00E2274D" w:rsidRPr="003870AB" w:rsidRDefault="004018CF">
            <w:pPr>
              <w:widowControl w:val="0"/>
              <w:jc w:val="both"/>
              <w:rPr>
                <w:color w:val="202124"/>
              </w:rPr>
            </w:pPr>
            <w:r w:rsidRPr="003870AB">
              <w:rPr>
                <w:color w:val="202124"/>
              </w:rPr>
              <w:t xml:space="preserve">El propósito del mapeo de historias es facilitar el descubrimiento de productos y la priorización de los esfuerzos de desarrollo. Se logra colocando las acciones y tareas del usuario en un mapa que se usa para mantenerlas en contexto (Digité, 2020). Para escribir historias de usuario usa una tarjeta con </w:t>
            </w:r>
            <w:r w:rsidR="002F51AE" w:rsidRPr="003870AB">
              <w:rPr>
                <w:color w:val="202124"/>
              </w:rPr>
              <w:t xml:space="preserve">los </w:t>
            </w:r>
            <w:r w:rsidRPr="003870AB">
              <w:rPr>
                <w:color w:val="202124"/>
              </w:rPr>
              <w:t>tres componentes centrados en el valor que se busca obtener</w:t>
            </w:r>
            <w:r w:rsidR="001A105E" w:rsidRPr="003870AB">
              <w:rPr>
                <w:color w:val="202124"/>
              </w:rPr>
              <w:t>.</w:t>
            </w:r>
          </w:p>
        </w:tc>
      </w:tr>
      <w:tr w:rsidR="00E2274D" w:rsidRPr="003870AB" w14:paraId="08AFAF64" w14:textId="77777777">
        <w:trPr>
          <w:trHeight w:val="420"/>
        </w:trPr>
        <w:tc>
          <w:tcPr>
            <w:tcW w:w="5093" w:type="dxa"/>
            <w:gridSpan w:val="2"/>
            <w:shd w:val="clear" w:color="auto" w:fill="auto"/>
            <w:tcMar>
              <w:top w:w="100" w:type="dxa"/>
              <w:left w:w="100" w:type="dxa"/>
              <w:bottom w:w="100" w:type="dxa"/>
              <w:right w:w="100" w:type="dxa"/>
            </w:tcMar>
          </w:tcPr>
          <w:p w14:paraId="000001F3" w14:textId="77777777" w:rsidR="00E2274D" w:rsidRPr="003870AB" w:rsidRDefault="004018CF">
            <w:pPr>
              <w:pBdr>
                <w:top w:val="nil"/>
                <w:left w:val="nil"/>
                <w:bottom w:val="nil"/>
                <w:right w:val="nil"/>
                <w:between w:val="nil"/>
              </w:pBdr>
              <w:jc w:val="both"/>
              <w:rPr>
                <w:color w:val="000000"/>
              </w:rPr>
            </w:pPr>
            <w:r w:rsidRPr="003870AB">
              <w:rPr>
                <w:b/>
                <w:color w:val="000000"/>
              </w:rPr>
              <w:lastRenderedPageBreak/>
              <w:t>Rol</w:t>
            </w:r>
            <w:r w:rsidRPr="003870AB">
              <w:rPr>
                <w:color w:val="000000"/>
              </w:rPr>
              <w:t xml:space="preserve"> </w:t>
            </w:r>
          </w:p>
          <w:p w14:paraId="000001F4" w14:textId="77777777" w:rsidR="00E2274D" w:rsidRPr="003870AB" w:rsidRDefault="004018CF">
            <w:pPr>
              <w:pBdr>
                <w:top w:val="nil"/>
                <w:left w:val="nil"/>
                <w:bottom w:val="nil"/>
                <w:right w:val="nil"/>
                <w:between w:val="nil"/>
              </w:pBdr>
              <w:jc w:val="both"/>
              <w:rPr>
                <w:color w:val="000000"/>
              </w:rPr>
            </w:pPr>
            <w:r w:rsidRPr="003870AB">
              <w:rPr>
                <w:color w:val="000000"/>
              </w:rPr>
              <w:t>Persona o grupo enfocado en su rol o papel dentro del proyecto.</w:t>
            </w:r>
          </w:p>
          <w:p w14:paraId="000001F5" w14:textId="77777777" w:rsidR="00E2274D" w:rsidRPr="003870AB" w:rsidRDefault="00E2274D">
            <w:pPr>
              <w:widowControl w:val="0"/>
              <w:pBdr>
                <w:top w:val="nil"/>
                <w:left w:val="nil"/>
                <w:bottom w:val="nil"/>
                <w:right w:val="nil"/>
                <w:between w:val="nil"/>
              </w:pBdr>
              <w:rPr>
                <w:b/>
                <w:color w:val="999999"/>
              </w:rPr>
            </w:pPr>
          </w:p>
        </w:tc>
        <w:tc>
          <w:tcPr>
            <w:tcW w:w="9072" w:type="dxa"/>
            <w:shd w:val="clear" w:color="auto" w:fill="auto"/>
            <w:tcMar>
              <w:top w:w="100" w:type="dxa"/>
              <w:left w:w="100" w:type="dxa"/>
              <w:bottom w:w="100" w:type="dxa"/>
              <w:right w:w="100" w:type="dxa"/>
            </w:tcMar>
          </w:tcPr>
          <w:p w14:paraId="000001F7" w14:textId="77777777" w:rsidR="00E2274D" w:rsidRPr="003870AB" w:rsidRDefault="00000000">
            <w:pPr>
              <w:widowControl w:val="0"/>
            </w:pPr>
            <w:sdt>
              <w:sdtPr>
                <w:tag w:val="goog_rdk_49"/>
                <w:id w:val="-1139186049"/>
              </w:sdtPr>
              <w:sdtContent>
                <w:commentRangeStart w:id="83"/>
              </w:sdtContent>
            </w:sdt>
            <w:r w:rsidR="004018CF" w:rsidRPr="003870AB">
              <w:rPr>
                <w:noProof/>
              </w:rPr>
              <w:drawing>
                <wp:inline distT="0" distB="0" distL="0" distR="0" wp14:anchorId="7E9B40B6" wp14:editId="250E74CA">
                  <wp:extent cx="2756826" cy="1839647"/>
                  <wp:effectExtent l="0" t="0" r="0" b="0"/>
                  <wp:docPr id="723" name="image38.jpg" descr="IlustraciÃ³n del concepto de equipo creativo"/>
                  <wp:cNvGraphicFramePr/>
                  <a:graphic xmlns:a="http://schemas.openxmlformats.org/drawingml/2006/main">
                    <a:graphicData uri="http://schemas.openxmlformats.org/drawingml/2006/picture">
                      <pic:pic xmlns:pic="http://schemas.openxmlformats.org/drawingml/2006/picture">
                        <pic:nvPicPr>
                          <pic:cNvPr id="0" name="image38.jpg" descr="IlustraciÃ³n del concepto de equipo creativo"/>
                          <pic:cNvPicPr preferRelativeResize="0"/>
                        </pic:nvPicPr>
                        <pic:blipFill>
                          <a:blip r:embed="rId63"/>
                          <a:srcRect/>
                          <a:stretch>
                            <a:fillRect/>
                          </a:stretch>
                        </pic:blipFill>
                        <pic:spPr>
                          <a:xfrm>
                            <a:off x="0" y="0"/>
                            <a:ext cx="2756826" cy="1839647"/>
                          </a:xfrm>
                          <a:prstGeom prst="rect">
                            <a:avLst/>
                          </a:prstGeom>
                          <a:ln/>
                        </pic:spPr>
                      </pic:pic>
                    </a:graphicData>
                  </a:graphic>
                </wp:inline>
              </w:drawing>
            </w:r>
            <w:commentRangeEnd w:id="83"/>
            <w:r w:rsidR="004018CF" w:rsidRPr="003870AB">
              <w:commentReference w:id="83"/>
            </w:r>
          </w:p>
          <w:p w14:paraId="000001F8" w14:textId="77777777" w:rsidR="00E2274D" w:rsidRPr="003870AB" w:rsidRDefault="004018CF">
            <w:pPr>
              <w:widowControl w:val="0"/>
            </w:pPr>
            <w:r w:rsidRPr="003870AB">
              <w:t>Imagen: 228131_i247</w:t>
            </w:r>
          </w:p>
        </w:tc>
      </w:tr>
      <w:tr w:rsidR="00E2274D" w:rsidRPr="003870AB" w14:paraId="3969724E" w14:textId="77777777">
        <w:trPr>
          <w:trHeight w:val="420"/>
        </w:trPr>
        <w:tc>
          <w:tcPr>
            <w:tcW w:w="5093" w:type="dxa"/>
            <w:gridSpan w:val="2"/>
            <w:shd w:val="clear" w:color="auto" w:fill="auto"/>
            <w:tcMar>
              <w:top w:w="100" w:type="dxa"/>
              <w:left w:w="100" w:type="dxa"/>
              <w:bottom w:w="100" w:type="dxa"/>
              <w:right w:w="100" w:type="dxa"/>
            </w:tcMar>
          </w:tcPr>
          <w:p w14:paraId="000001F9" w14:textId="0471A789" w:rsidR="00E2274D" w:rsidRPr="003870AB" w:rsidRDefault="004018CF">
            <w:pPr>
              <w:pBdr>
                <w:top w:val="nil"/>
                <w:left w:val="nil"/>
                <w:bottom w:val="nil"/>
                <w:right w:val="nil"/>
                <w:between w:val="nil"/>
              </w:pBdr>
              <w:jc w:val="both"/>
              <w:rPr>
                <w:b/>
                <w:color w:val="000000"/>
              </w:rPr>
            </w:pPr>
            <w:r w:rsidRPr="003870AB">
              <w:rPr>
                <w:b/>
                <w:color w:val="000000"/>
              </w:rPr>
              <w:t>Lo que se quiere</w:t>
            </w:r>
          </w:p>
          <w:p w14:paraId="000001FA" w14:textId="018DCD04" w:rsidR="00E2274D" w:rsidRPr="003870AB" w:rsidRDefault="004018CF">
            <w:pPr>
              <w:pBdr>
                <w:top w:val="nil"/>
                <w:left w:val="nil"/>
                <w:bottom w:val="nil"/>
                <w:right w:val="nil"/>
                <w:between w:val="nil"/>
              </w:pBdr>
              <w:jc w:val="both"/>
              <w:rPr>
                <w:color w:val="000000"/>
              </w:rPr>
            </w:pPr>
            <w:r w:rsidRPr="003870AB">
              <w:rPr>
                <w:color w:val="000000"/>
              </w:rPr>
              <w:t xml:space="preserve">(Objetivo, comportamiento, funcionalidad o característica) lo que se busca </w:t>
            </w:r>
            <w:r w:rsidR="002F51AE" w:rsidRPr="003870AB">
              <w:rPr>
                <w:color w:val="000000"/>
              </w:rPr>
              <w:t xml:space="preserve">que </w:t>
            </w:r>
            <w:r w:rsidRPr="003870AB">
              <w:rPr>
                <w:color w:val="000000"/>
              </w:rPr>
              <w:t>haga o cumpla esta historia de usuario.</w:t>
            </w:r>
          </w:p>
          <w:p w14:paraId="000001FB" w14:textId="77777777" w:rsidR="00E2274D" w:rsidRPr="003870AB" w:rsidRDefault="00E2274D">
            <w:pPr>
              <w:widowControl w:val="0"/>
              <w:rPr>
                <w:b/>
              </w:rPr>
            </w:pPr>
          </w:p>
        </w:tc>
        <w:tc>
          <w:tcPr>
            <w:tcW w:w="9072" w:type="dxa"/>
            <w:shd w:val="clear" w:color="auto" w:fill="auto"/>
            <w:tcMar>
              <w:top w:w="100" w:type="dxa"/>
              <w:left w:w="100" w:type="dxa"/>
              <w:bottom w:w="100" w:type="dxa"/>
              <w:right w:w="100" w:type="dxa"/>
            </w:tcMar>
          </w:tcPr>
          <w:p w14:paraId="000001FD" w14:textId="77777777" w:rsidR="00E2274D" w:rsidRPr="003870AB" w:rsidRDefault="00000000">
            <w:pPr>
              <w:widowControl w:val="0"/>
            </w:pPr>
            <w:sdt>
              <w:sdtPr>
                <w:tag w:val="goog_rdk_50"/>
                <w:id w:val="-1378923495"/>
              </w:sdtPr>
              <w:sdtContent>
                <w:commentRangeStart w:id="84"/>
              </w:sdtContent>
            </w:sdt>
            <w:r w:rsidR="004018CF" w:rsidRPr="003870AB">
              <w:rPr>
                <w:noProof/>
              </w:rPr>
              <w:drawing>
                <wp:inline distT="0" distB="0" distL="0" distR="0" wp14:anchorId="36A327CD" wp14:editId="2C3AA2B7">
                  <wp:extent cx="1881912" cy="1587704"/>
                  <wp:effectExtent l="0" t="0" r="0" b="0"/>
                  <wp:docPr id="7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1881912" cy="1587704"/>
                          </a:xfrm>
                          <a:prstGeom prst="rect">
                            <a:avLst/>
                          </a:prstGeom>
                          <a:ln/>
                        </pic:spPr>
                      </pic:pic>
                    </a:graphicData>
                  </a:graphic>
                </wp:inline>
              </w:drawing>
            </w:r>
            <w:commentRangeEnd w:id="84"/>
            <w:r w:rsidR="004018CF" w:rsidRPr="003870AB">
              <w:commentReference w:id="84"/>
            </w:r>
          </w:p>
          <w:p w14:paraId="000001FE" w14:textId="77777777" w:rsidR="00E2274D" w:rsidRPr="003870AB" w:rsidRDefault="004018CF">
            <w:pPr>
              <w:widowControl w:val="0"/>
            </w:pPr>
            <w:r w:rsidRPr="003870AB">
              <w:t>Imagen: 228131_i248</w:t>
            </w:r>
          </w:p>
          <w:p w14:paraId="000001FF" w14:textId="77777777" w:rsidR="00E2274D" w:rsidRPr="003870AB" w:rsidRDefault="00E2274D">
            <w:pPr>
              <w:widowControl w:val="0"/>
            </w:pPr>
          </w:p>
        </w:tc>
      </w:tr>
      <w:tr w:rsidR="00E2274D" w:rsidRPr="003870AB" w14:paraId="54908C25" w14:textId="77777777">
        <w:trPr>
          <w:trHeight w:val="420"/>
        </w:trPr>
        <w:tc>
          <w:tcPr>
            <w:tcW w:w="5093" w:type="dxa"/>
            <w:gridSpan w:val="2"/>
            <w:shd w:val="clear" w:color="auto" w:fill="auto"/>
            <w:tcMar>
              <w:top w:w="100" w:type="dxa"/>
              <w:left w:w="100" w:type="dxa"/>
              <w:bottom w:w="100" w:type="dxa"/>
              <w:right w:w="100" w:type="dxa"/>
            </w:tcMar>
          </w:tcPr>
          <w:p w14:paraId="00000200" w14:textId="77777777" w:rsidR="00E2274D" w:rsidRPr="003870AB" w:rsidRDefault="004018CF">
            <w:pPr>
              <w:pBdr>
                <w:top w:val="nil"/>
                <w:left w:val="nil"/>
                <w:bottom w:val="nil"/>
                <w:right w:val="nil"/>
                <w:between w:val="nil"/>
              </w:pBdr>
              <w:jc w:val="both"/>
              <w:rPr>
                <w:b/>
                <w:color w:val="000000"/>
              </w:rPr>
            </w:pPr>
            <w:r w:rsidRPr="003870AB">
              <w:rPr>
                <w:b/>
                <w:color w:val="000000"/>
              </w:rPr>
              <w:lastRenderedPageBreak/>
              <w:t>Para poder</w:t>
            </w:r>
          </w:p>
          <w:p w14:paraId="2FDC2B0E" w14:textId="72C940BE" w:rsidR="00CE687A" w:rsidRPr="003870AB" w:rsidRDefault="004018CF" w:rsidP="00CE687A">
            <w:pPr>
              <w:pBdr>
                <w:top w:val="nil"/>
                <w:left w:val="nil"/>
                <w:bottom w:val="nil"/>
                <w:right w:val="nil"/>
                <w:between w:val="nil"/>
              </w:pBdr>
              <w:jc w:val="both"/>
              <w:rPr>
                <w:b/>
                <w:i/>
                <w:color w:val="000000"/>
              </w:rPr>
            </w:pPr>
            <w:r w:rsidRPr="003870AB">
              <w:rPr>
                <w:color w:val="000000"/>
              </w:rPr>
              <w:t>(Motivo, razón, valor, beneficio) escribir este propósito ayuda a los desarrolladores a entender mejor la funcionalidad</w:t>
            </w:r>
            <w:r w:rsidR="00CE687A" w:rsidRPr="003870AB">
              <w:rPr>
                <w:color w:val="000000"/>
              </w:rPr>
              <w:t>, aunque algunas veces sea evidente.</w:t>
            </w:r>
          </w:p>
          <w:p w14:paraId="00000201" w14:textId="6880CA42" w:rsidR="00E2274D" w:rsidRPr="003870AB" w:rsidRDefault="004018CF">
            <w:pPr>
              <w:pBdr>
                <w:top w:val="nil"/>
                <w:left w:val="nil"/>
                <w:bottom w:val="nil"/>
                <w:right w:val="nil"/>
                <w:between w:val="nil"/>
              </w:pBdr>
              <w:jc w:val="both"/>
              <w:rPr>
                <w:b/>
                <w:i/>
                <w:color w:val="000000"/>
              </w:rPr>
            </w:pPr>
            <w:r w:rsidRPr="003870AB">
              <w:rPr>
                <w:color w:val="000000"/>
              </w:rPr>
              <w:t>.</w:t>
            </w:r>
          </w:p>
          <w:p w14:paraId="00000202" w14:textId="77777777" w:rsidR="00E2274D" w:rsidRPr="003870AB" w:rsidRDefault="00E2274D">
            <w:pPr>
              <w:widowControl w:val="0"/>
              <w:rPr>
                <w:b/>
              </w:rPr>
            </w:pPr>
          </w:p>
        </w:tc>
        <w:tc>
          <w:tcPr>
            <w:tcW w:w="9072" w:type="dxa"/>
            <w:shd w:val="clear" w:color="auto" w:fill="auto"/>
            <w:tcMar>
              <w:top w:w="100" w:type="dxa"/>
              <w:left w:w="100" w:type="dxa"/>
              <w:bottom w:w="100" w:type="dxa"/>
              <w:right w:w="100" w:type="dxa"/>
            </w:tcMar>
          </w:tcPr>
          <w:p w14:paraId="00000204" w14:textId="77777777" w:rsidR="00E2274D" w:rsidRPr="003870AB" w:rsidRDefault="00000000">
            <w:pPr>
              <w:widowControl w:val="0"/>
            </w:pPr>
            <w:sdt>
              <w:sdtPr>
                <w:tag w:val="goog_rdk_51"/>
                <w:id w:val="983901961"/>
              </w:sdtPr>
              <w:sdtContent>
                <w:commentRangeStart w:id="85"/>
              </w:sdtContent>
            </w:sdt>
            <w:r w:rsidR="004018CF" w:rsidRPr="003870AB">
              <w:rPr>
                <w:noProof/>
              </w:rPr>
              <w:drawing>
                <wp:inline distT="0" distB="0" distL="0" distR="0" wp14:anchorId="608105A5" wp14:editId="50C26980">
                  <wp:extent cx="1949711" cy="1622927"/>
                  <wp:effectExtent l="0" t="0" r="0" b="0"/>
                  <wp:docPr id="7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1949711" cy="1622927"/>
                          </a:xfrm>
                          <a:prstGeom prst="rect">
                            <a:avLst/>
                          </a:prstGeom>
                          <a:ln/>
                        </pic:spPr>
                      </pic:pic>
                    </a:graphicData>
                  </a:graphic>
                </wp:inline>
              </w:drawing>
            </w:r>
            <w:commentRangeEnd w:id="85"/>
            <w:r w:rsidR="004018CF" w:rsidRPr="003870AB">
              <w:commentReference w:id="85"/>
            </w:r>
          </w:p>
          <w:p w14:paraId="00000205" w14:textId="77777777" w:rsidR="00E2274D" w:rsidRPr="003870AB" w:rsidRDefault="004018CF">
            <w:pPr>
              <w:widowControl w:val="0"/>
            </w:pPr>
            <w:r w:rsidRPr="003870AB">
              <w:t>Imagen: 228131_i249</w:t>
            </w:r>
          </w:p>
        </w:tc>
      </w:tr>
      <w:tr w:rsidR="00E2274D" w:rsidRPr="003870AB" w14:paraId="1AD4EDD8" w14:textId="77777777">
        <w:trPr>
          <w:trHeight w:val="420"/>
        </w:trPr>
        <w:tc>
          <w:tcPr>
            <w:tcW w:w="5093" w:type="dxa"/>
            <w:gridSpan w:val="2"/>
            <w:shd w:val="clear" w:color="auto" w:fill="auto"/>
            <w:tcMar>
              <w:top w:w="100" w:type="dxa"/>
              <w:left w:w="100" w:type="dxa"/>
              <w:bottom w:w="100" w:type="dxa"/>
              <w:right w:w="100" w:type="dxa"/>
            </w:tcMar>
          </w:tcPr>
          <w:p w14:paraId="00000206" w14:textId="77777777" w:rsidR="00E2274D" w:rsidRPr="003870AB" w:rsidRDefault="004018CF">
            <w:pPr>
              <w:widowControl w:val="0"/>
              <w:rPr>
                <w:b/>
              </w:rPr>
            </w:pPr>
            <w:r w:rsidRPr="003870AB">
              <w:rPr>
                <w:b/>
              </w:rPr>
              <w:t xml:space="preserve">El por qué </w:t>
            </w:r>
          </w:p>
          <w:p w14:paraId="00000207" w14:textId="77777777" w:rsidR="00E2274D" w:rsidRPr="003870AB" w:rsidRDefault="004018CF">
            <w:pPr>
              <w:widowControl w:val="0"/>
              <w:rPr>
                <w:b/>
              </w:rPr>
            </w:pPr>
            <w:r w:rsidRPr="003870AB">
              <w:t xml:space="preserve">Después del </w:t>
            </w:r>
            <w:r w:rsidRPr="003870AB">
              <w:rPr>
                <w:b/>
              </w:rPr>
              <w:t>haga-esto</w:t>
            </w:r>
            <w:r w:rsidRPr="003870AB">
              <w:t xml:space="preserve"> en la historia de usuario define los criterios de aceptación o de satisfacción. </w:t>
            </w:r>
          </w:p>
        </w:tc>
        <w:tc>
          <w:tcPr>
            <w:tcW w:w="9072" w:type="dxa"/>
            <w:shd w:val="clear" w:color="auto" w:fill="auto"/>
            <w:tcMar>
              <w:top w:w="100" w:type="dxa"/>
              <w:left w:w="100" w:type="dxa"/>
              <w:bottom w:w="100" w:type="dxa"/>
              <w:right w:w="100" w:type="dxa"/>
            </w:tcMar>
          </w:tcPr>
          <w:p w14:paraId="00000209" w14:textId="77777777" w:rsidR="00E2274D" w:rsidRPr="003870AB" w:rsidRDefault="00000000">
            <w:pPr>
              <w:widowControl w:val="0"/>
            </w:pPr>
            <w:sdt>
              <w:sdtPr>
                <w:tag w:val="goog_rdk_52"/>
                <w:id w:val="-1866825310"/>
              </w:sdtPr>
              <w:sdtContent>
                <w:commentRangeStart w:id="86"/>
              </w:sdtContent>
            </w:sdt>
            <w:r w:rsidR="004018CF" w:rsidRPr="003870AB">
              <w:rPr>
                <w:noProof/>
              </w:rPr>
              <w:drawing>
                <wp:inline distT="0" distB="0" distL="0" distR="0" wp14:anchorId="4D56362E" wp14:editId="7F696503">
                  <wp:extent cx="1992059" cy="1992059"/>
                  <wp:effectExtent l="0" t="0" r="0" b="0"/>
                  <wp:docPr id="726" name="image40.jpg" descr="Concepto de retroalimentaciÃ³n plana ilustrado"/>
                  <wp:cNvGraphicFramePr/>
                  <a:graphic xmlns:a="http://schemas.openxmlformats.org/drawingml/2006/main">
                    <a:graphicData uri="http://schemas.openxmlformats.org/drawingml/2006/picture">
                      <pic:pic xmlns:pic="http://schemas.openxmlformats.org/drawingml/2006/picture">
                        <pic:nvPicPr>
                          <pic:cNvPr id="0" name="image40.jpg" descr="Concepto de retroalimentaciÃ³n plana ilustrado"/>
                          <pic:cNvPicPr preferRelativeResize="0"/>
                        </pic:nvPicPr>
                        <pic:blipFill>
                          <a:blip r:embed="rId66"/>
                          <a:srcRect/>
                          <a:stretch>
                            <a:fillRect/>
                          </a:stretch>
                        </pic:blipFill>
                        <pic:spPr>
                          <a:xfrm>
                            <a:off x="0" y="0"/>
                            <a:ext cx="1992059" cy="1992059"/>
                          </a:xfrm>
                          <a:prstGeom prst="rect">
                            <a:avLst/>
                          </a:prstGeom>
                          <a:ln/>
                        </pic:spPr>
                      </pic:pic>
                    </a:graphicData>
                  </a:graphic>
                </wp:inline>
              </w:drawing>
            </w:r>
            <w:commentRangeEnd w:id="86"/>
            <w:r w:rsidR="004018CF" w:rsidRPr="003870AB">
              <w:commentReference w:id="86"/>
            </w:r>
          </w:p>
          <w:p w14:paraId="0000020A" w14:textId="77777777" w:rsidR="00E2274D" w:rsidRPr="003870AB" w:rsidRDefault="004018CF">
            <w:pPr>
              <w:widowControl w:val="0"/>
            </w:pPr>
            <w:r w:rsidRPr="003870AB">
              <w:t>Imagen: 228131_i250</w:t>
            </w:r>
          </w:p>
        </w:tc>
      </w:tr>
    </w:tbl>
    <w:p w14:paraId="0000020B" w14:textId="77777777" w:rsidR="00E2274D" w:rsidRPr="003870AB" w:rsidRDefault="00E2274D"/>
    <w:p w14:paraId="0000020C" w14:textId="77777777" w:rsidR="00E2274D" w:rsidRPr="003870AB" w:rsidRDefault="00E2274D"/>
    <w:p w14:paraId="0000020D" w14:textId="77777777" w:rsidR="00E2274D" w:rsidRPr="003870AB" w:rsidRDefault="00E2274D">
      <w:pPr>
        <w:rPr>
          <w:b/>
        </w:rPr>
      </w:pPr>
    </w:p>
    <w:p w14:paraId="0000020E" w14:textId="77777777" w:rsidR="00E2274D" w:rsidRPr="003870AB" w:rsidRDefault="00E2274D">
      <w:pPr>
        <w:rPr>
          <w:b/>
        </w:rPr>
      </w:pPr>
    </w:p>
    <w:p w14:paraId="0000020F" w14:textId="77777777" w:rsidR="00E2274D" w:rsidRPr="003870AB" w:rsidRDefault="00E2274D">
      <w:pPr>
        <w:rPr>
          <w:b/>
        </w:rPr>
      </w:pPr>
    </w:p>
    <w:p w14:paraId="00000210" w14:textId="77777777" w:rsidR="00E2274D" w:rsidRPr="003870AB" w:rsidRDefault="00E2274D">
      <w:pPr>
        <w:rPr>
          <w:b/>
        </w:rPr>
      </w:pPr>
    </w:p>
    <w:tbl>
      <w:tblPr>
        <w:tblStyle w:val="afffffffffffffffa"/>
        <w:tblW w:w="1416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735"/>
      </w:tblGrid>
      <w:tr w:rsidR="00E2274D" w:rsidRPr="003870AB" w14:paraId="75B5367B"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11" w14:textId="77777777" w:rsidR="00E2274D" w:rsidRPr="003870AB" w:rsidRDefault="004018CF">
            <w:pPr>
              <w:widowControl w:val="0"/>
              <w:rPr>
                <w:b/>
              </w:rPr>
            </w:pPr>
            <w:r w:rsidRPr="003870AB">
              <w:rPr>
                <w:b/>
              </w:rPr>
              <w:t>Tipo de recurso</w:t>
            </w:r>
          </w:p>
        </w:tc>
        <w:tc>
          <w:tcPr>
            <w:tcW w:w="127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12"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43F803AB" w14:textId="77777777">
        <w:trPr>
          <w:trHeight w:val="420"/>
        </w:trPr>
        <w:tc>
          <w:tcPr>
            <w:tcW w:w="141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3" w14:textId="542B7152" w:rsidR="00E2274D" w:rsidRPr="003870AB" w:rsidRDefault="004018CF">
            <w:pPr>
              <w:widowControl w:val="0"/>
              <w:rPr>
                <w:color w:val="B7B7B7"/>
              </w:rPr>
            </w:pPr>
            <w:r w:rsidRPr="003870AB">
              <w:t xml:space="preserve">La historia de usuario es un compromiso con el cliente que evitará diferencias sobre lo que se quiere. En la siguiente figura </w:t>
            </w:r>
            <w:r w:rsidR="00A3457B" w:rsidRPr="003870AB">
              <w:t xml:space="preserve">se </w:t>
            </w:r>
            <w:r w:rsidRPr="003870AB">
              <w:t xml:space="preserve">encuentra la tarjeta </w:t>
            </w:r>
            <w:r w:rsidR="00262516" w:rsidRPr="003870AB">
              <w:t>para definir</w:t>
            </w:r>
            <w:r w:rsidRPr="003870AB">
              <w:t xml:space="preserve"> y sistematizar las historias de usuarios.</w:t>
            </w:r>
          </w:p>
        </w:tc>
      </w:tr>
      <w:tr w:rsidR="00E2274D" w:rsidRPr="003870AB" w14:paraId="353B337C" w14:textId="77777777">
        <w:trPr>
          <w:trHeight w:val="420"/>
        </w:trPr>
        <w:tc>
          <w:tcPr>
            <w:tcW w:w="141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5" w14:textId="77777777" w:rsidR="00E2274D" w:rsidRPr="003870AB" w:rsidRDefault="004018CF">
            <w:pPr>
              <w:keepNext/>
              <w:pBdr>
                <w:top w:val="nil"/>
                <w:left w:val="nil"/>
                <w:bottom w:val="nil"/>
                <w:right w:val="nil"/>
                <w:between w:val="nil"/>
              </w:pBdr>
              <w:spacing w:after="200"/>
              <w:rPr>
                <w:i/>
                <w:color w:val="000000"/>
              </w:rPr>
            </w:pPr>
            <w:r w:rsidRPr="003870AB">
              <w:rPr>
                <w:b/>
                <w:color w:val="000000"/>
              </w:rPr>
              <w:lastRenderedPageBreak/>
              <w:t>Figura 5</w:t>
            </w:r>
            <w:r w:rsidRPr="003870AB">
              <w:rPr>
                <w:i/>
                <w:color w:val="000000"/>
              </w:rPr>
              <w:br/>
              <w:t>Modelo de tarjeta para capturar historias de usuario</w:t>
            </w:r>
          </w:p>
          <w:p w14:paraId="60B88680" w14:textId="77777777" w:rsidR="009E1866" w:rsidRPr="003870AB" w:rsidRDefault="00000000">
            <w:sdt>
              <w:sdtPr>
                <w:tag w:val="goog_rdk_53"/>
                <w:id w:val="962841411"/>
              </w:sdtPr>
              <w:sdtContent>
                <w:commentRangeStart w:id="87"/>
              </w:sdtContent>
            </w:sdt>
            <w:sdt>
              <w:sdtPr>
                <w:tag w:val="goog_rdk_54"/>
                <w:id w:val="1124737853"/>
              </w:sdtPr>
              <w:sdtContent>
                <w:commentRangeStart w:id="88"/>
              </w:sdtContent>
            </w:sdt>
            <w:r w:rsidR="004018CF" w:rsidRPr="003870AB">
              <w:rPr>
                <w:noProof/>
              </w:rPr>
              <w:drawing>
                <wp:inline distT="0" distB="0" distL="0" distR="0" wp14:anchorId="09553049" wp14:editId="242A0E4E">
                  <wp:extent cx="4694863" cy="3050469"/>
                  <wp:effectExtent l="0" t="0" r="0" b="0"/>
                  <wp:docPr id="72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7"/>
                          <a:srcRect/>
                          <a:stretch>
                            <a:fillRect/>
                          </a:stretch>
                        </pic:blipFill>
                        <pic:spPr>
                          <a:xfrm>
                            <a:off x="0" y="0"/>
                            <a:ext cx="4694863" cy="3050469"/>
                          </a:xfrm>
                          <a:prstGeom prst="rect">
                            <a:avLst/>
                          </a:prstGeom>
                          <a:ln/>
                        </pic:spPr>
                      </pic:pic>
                    </a:graphicData>
                  </a:graphic>
                </wp:inline>
              </w:drawing>
            </w:r>
            <w:commentRangeEnd w:id="87"/>
            <w:r w:rsidR="004018CF" w:rsidRPr="003870AB">
              <w:commentReference w:id="87"/>
            </w:r>
            <w:commentRangeEnd w:id="88"/>
          </w:p>
          <w:p w14:paraId="744D0893" w14:textId="363D7C84" w:rsidR="009E1866" w:rsidRPr="003870AB" w:rsidRDefault="004018CF" w:rsidP="009E1866">
            <w:pPr>
              <w:rPr>
                <w:color w:val="000000"/>
                <w:lang w:val="en-US"/>
              </w:rPr>
            </w:pPr>
            <w:r w:rsidRPr="003870AB">
              <w:commentReference w:id="88"/>
            </w:r>
            <w:r w:rsidR="009E1866" w:rsidRPr="003870AB">
              <w:rPr>
                <w:i/>
              </w:rPr>
              <w:t xml:space="preserve"> Nota.</w:t>
            </w:r>
            <w:commentRangeStart w:id="89"/>
            <w:commentRangeEnd w:id="89"/>
            <w:r w:rsidR="009E1866" w:rsidRPr="003870AB">
              <w:rPr>
                <w:i/>
              </w:rPr>
              <w:commentReference w:id="89"/>
            </w:r>
            <w:r w:rsidR="009E1866" w:rsidRPr="003870AB">
              <w:rPr>
                <w:i/>
              </w:rPr>
              <w:t xml:space="preserve"> </w:t>
            </w:r>
            <w:r w:rsidR="009E1866" w:rsidRPr="003870AB">
              <w:t>Adaptada de</w:t>
            </w:r>
            <w:r w:rsidR="009E1866" w:rsidRPr="003870AB">
              <w:rPr>
                <w:i/>
              </w:rPr>
              <w:t xml:space="preserve"> Plantilla para las historias de usuario. </w:t>
            </w:r>
            <w:proofErr w:type="spellStart"/>
            <w:r w:rsidR="009E1866" w:rsidRPr="003870AB">
              <w:rPr>
                <w:iCs/>
                <w:lang w:val="en-US"/>
              </w:rPr>
              <w:t>Scrumízate</w:t>
            </w:r>
            <w:proofErr w:type="spellEnd"/>
            <w:r w:rsidR="009E1866" w:rsidRPr="003870AB">
              <w:rPr>
                <w:iCs/>
                <w:lang w:val="en-US"/>
              </w:rPr>
              <w:t xml:space="preserve"> (2017).</w:t>
            </w:r>
            <w:r w:rsidR="009E1866" w:rsidRPr="003870AB">
              <w:rPr>
                <w:i/>
                <w:lang w:val="en-US"/>
              </w:rPr>
              <w:t xml:space="preserve"> </w:t>
            </w:r>
            <w:hyperlink r:id="rId68" w:history="1">
              <w:r w:rsidR="009E1866" w:rsidRPr="003870AB">
                <w:rPr>
                  <w:rStyle w:val="Hipervnculo"/>
                  <w:lang w:val="en-US"/>
                </w:rPr>
                <w:t>http://scrumizate.com/post/58/plantilla-para-las-historias-de-usuario</w:t>
              </w:r>
            </w:hyperlink>
          </w:p>
          <w:p w14:paraId="00000216" w14:textId="3B705D4F" w:rsidR="00E2274D" w:rsidRPr="003870AB" w:rsidRDefault="00E2274D">
            <w:pPr>
              <w:rPr>
                <w:lang w:val="en-US"/>
              </w:rPr>
            </w:pPr>
          </w:p>
        </w:tc>
      </w:tr>
    </w:tbl>
    <w:p w14:paraId="00000218" w14:textId="77777777" w:rsidR="00E2274D" w:rsidRPr="003870AB" w:rsidRDefault="00E2274D">
      <w:pPr>
        <w:rPr>
          <w:b/>
          <w:lang w:val="en-US"/>
        </w:rPr>
      </w:pPr>
    </w:p>
    <w:p w14:paraId="00000219" w14:textId="77777777" w:rsidR="00E2274D" w:rsidRPr="003870AB" w:rsidRDefault="00E2274D">
      <w:pPr>
        <w:rPr>
          <w:b/>
          <w:lang w:val="en-US"/>
        </w:rPr>
      </w:pPr>
    </w:p>
    <w:tbl>
      <w:tblPr>
        <w:tblStyle w:val="afffffffffffffffb"/>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5686"/>
        <w:gridCol w:w="7088"/>
      </w:tblGrid>
      <w:tr w:rsidR="00E2274D" w:rsidRPr="003870AB" w14:paraId="3B32FE0E" w14:textId="77777777">
        <w:trPr>
          <w:trHeight w:val="580"/>
        </w:trPr>
        <w:tc>
          <w:tcPr>
            <w:tcW w:w="153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1A" w14:textId="77777777" w:rsidR="00E2274D" w:rsidRPr="003870AB" w:rsidRDefault="004018CF">
            <w:pPr>
              <w:widowControl w:val="0"/>
              <w:jc w:val="center"/>
              <w:rPr>
                <w:b/>
              </w:rPr>
            </w:pPr>
            <w:r w:rsidRPr="003870AB">
              <w:rPr>
                <w:b/>
              </w:rPr>
              <w:t>Tipo de recurso</w:t>
            </w:r>
          </w:p>
        </w:tc>
        <w:tc>
          <w:tcPr>
            <w:tcW w:w="12774"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1B" w14:textId="75EFA876" w:rsidR="00E2274D" w:rsidRPr="003870AB" w:rsidRDefault="004018CF">
            <w:pPr>
              <w:pStyle w:val="Ttulo"/>
              <w:widowControl w:val="0"/>
              <w:jc w:val="center"/>
              <w:rPr>
                <w:b/>
                <w:sz w:val="22"/>
                <w:szCs w:val="22"/>
              </w:rPr>
            </w:pPr>
            <w:r w:rsidRPr="003870AB">
              <w:rPr>
                <w:b/>
                <w:sz w:val="22"/>
                <w:szCs w:val="22"/>
              </w:rPr>
              <w:t xml:space="preserve">Slider </w:t>
            </w:r>
            <w:r w:rsidR="00A3457B" w:rsidRPr="003870AB">
              <w:rPr>
                <w:b/>
                <w:sz w:val="22"/>
                <w:szCs w:val="22"/>
              </w:rPr>
              <w:t>p</w:t>
            </w:r>
            <w:r w:rsidRPr="003870AB">
              <w:rPr>
                <w:b/>
                <w:sz w:val="22"/>
                <w:szCs w:val="22"/>
              </w:rPr>
              <w:t>resentación</w:t>
            </w:r>
          </w:p>
        </w:tc>
      </w:tr>
      <w:tr w:rsidR="00E2274D" w:rsidRPr="003870AB" w14:paraId="2E49290B" w14:textId="77777777">
        <w:trPr>
          <w:trHeight w:val="420"/>
        </w:trPr>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D" w14:textId="77777777" w:rsidR="00E2274D" w:rsidRPr="003870AB" w:rsidRDefault="004018CF">
            <w:pPr>
              <w:widowControl w:val="0"/>
              <w:rPr>
                <w:b/>
              </w:rPr>
            </w:pPr>
            <w:r w:rsidRPr="003870AB">
              <w:rPr>
                <w:b/>
              </w:rPr>
              <w:lastRenderedPageBreak/>
              <w:t>Introducción</w:t>
            </w:r>
          </w:p>
        </w:tc>
        <w:tc>
          <w:tcPr>
            <w:tcW w:w="1277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1E" w14:textId="636A9EF9" w:rsidR="00E2274D" w:rsidRPr="003870AB" w:rsidRDefault="004018CF">
            <w:pPr>
              <w:jc w:val="both"/>
            </w:pPr>
            <w:r w:rsidRPr="003870AB">
              <w:t>Los criterios de aceptación consignados en la tarjeta permitirán la futura evaluación de la implementación, las pruebas a ejecutar y los puntos de vista para entender el trabajo a realizar, delimitar lo indispensable y definir c</w:t>
            </w:r>
            <w:r w:rsidR="00A3457B" w:rsidRPr="003870AB">
              <w:t>ó</w:t>
            </w:r>
            <w:r w:rsidRPr="003870AB">
              <w:t xml:space="preserve">mo las funciones del sistema van a interactuar </w:t>
            </w:r>
            <w:r w:rsidR="00A3457B" w:rsidRPr="003870AB">
              <w:t xml:space="preserve">con el </w:t>
            </w:r>
            <w:r w:rsidRPr="003870AB">
              <w:t>usuario.</w:t>
            </w:r>
          </w:p>
        </w:tc>
      </w:tr>
      <w:tr w:rsidR="00E2274D" w:rsidRPr="003870AB" w14:paraId="2EF0C8F6" w14:textId="77777777">
        <w:trPr>
          <w:trHeight w:val="42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0" w14:textId="0C61916C" w:rsidR="00E2274D" w:rsidRPr="003870AB" w:rsidRDefault="004018CF">
            <w:pPr>
              <w:pBdr>
                <w:top w:val="nil"/>
                <w:left w:val="nil"/>
                <w:bottom w:val="nil"/>
                <w:right w:val="nil"/>
                <w:between w:val="nil"/>
              </w:pBdr>
              <w:jc w:val="both"/>
            </w:pPr>
            <w:r w:rsidRPr="003870AB">
              <w:t xml:space="preserve">Cuando varias historias de usuario tienen funcionalidad relacionada se tienen las </w:t>
            </w:r>
            <w:r w:rsidR="00A3457B" w:rsidRPr="003870AB">
              <w:t>é</w:t>
            </w:r>
            <w:r w:rsidRPr="003870AB">
              <w:t>picas, que son bloques funcionales muy amplios y a menudo de alto nivel dentro del negocio.</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2" w14:textId="77777777" w:rsidR="00E2274D" w:rsidRPr="003870AB" w:rsidRDefault="00000000">
            <w:pPr>
              <w:widowControl w:val="0"/>
            </w:pPr>
            <w:sdt>
              <w:sdtPr>
                <w:tag w:val="goog_rdk_55"/>
                <w:id w:val="-1888483399"/>
              </w:sdtPr>
              <w:sdtContent>
                <w:commentRangeStart w:id="90"/>
              </w:sdtContent>
            </w:sdt>
            <w:r w:rsidR="004018CF" w:rsidRPr="003870AB">
              <w:rPr>
                <w:noProof/>
              </w:rPr>
              <w:drawing>
                <wp:inline distT="0" distB="0" distL="0" distR="0" wp14:anchorId="7C737922" wp14:editId="74FB1365">
                  <wp:extent cx="1856973" cy="1236335"/>
                  <wp:effectExtent l="0" t="0" r="0" b="0"/>
                  <wp:docPr id="729" name="image53.jpg" descr="IlustraciÃ³n del concepto de tablero scrum"/>
                  <wp:cNvGraphicFramePr/>
                  <a:graphic xmlns:a="http://schemas.openxmlformats.org/drawingml/2006/main">
                    <a:graphicData uri="http://schemas.openxmlformats.org/drawingml/2006/picture">
                      <pic:pic xmlns:pic="http://schemas.openxmlformats.org/drawingml/2006/picture">
                        <pic:nvPicPr>
                          <pic:cNvPr id="0" name="image53.jpg" descr="IlustraciÃ³n del concepto de tablero scrum"/>
                          <pic:cNvPicPr preferRelativeResize="0"/>
                        </pic:nvPicPr>
                        <pic:blipFill>
                          <a:blip r:embed="rId69"/>
                          <a:srcRect/>
                          <a:stretch>
                            <a:fillRect/>
                          </a:stretch>
                        </pic:blipFill>
                        <pic:spPr>
                          <a:xfrm>
                            <a:off x="0" y="0"/>
                            <a:ext cx="1856973" cy="1236335"/>
                          </a:xfrm>
                          <a:prstGeom prst="rect">
                            <a:avLst/>
                          </a:prstGeom>
                          <a:ln/>
                        </pic:spPr>
                      </pic:pic>
                    </a:graphicData>
                  </a:graphic>
                </wp:inline>
              </w:drawing>
            </w:r>
            <w:commentRangeEnd w:id="90"/>
            <w:r w:rsidR="004018CF" w:rsidRPr="003870AB">
              <w:commentReference w:id="90"/>
            </w:r>
          </w:p>
          <w:p w14:paraId="00000223" w14:textId="77777777" w:rsidR="00E2274D" w:rsidRPr="003870AB" w:rsidRDefault="004018CF">
            <w:pPr>
              <w:widowControl w:val="0"/>
            </w:pPr>
            <w:r w:rsidRPr="003870AB">
              <w:t>Imagen: 228131_i252</w:t>
            </w:r>
          </w:p>
        </w:tc>
      </w:tr>
      <w:tr w:rsidR="00E2274D" w:rsidRPr="003870AB" w14:paraId="22963C56" w14:textId="77777777">
        <w:trPr>
          <w:trHeight w:val="42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4" w14:textId="079182EF" w:rsidR="00E2274D" w:rsidRPr="003870AB" w:rsidRDefault="004018CF">
            <w:pPr>
              <w:widowControl w:val="0"/>
              <w:jc w:val="both"/>
            </w:pPr>
            <w:r w:rsidRPr="003870AB">
              <w:t xml:space="preserve">Las </w:t>
            </w:r>
            <w:r w:rsidR="00A3457B" w:rsidRPr="003870AB">
              <w:t>é</w:t>
            </w:r>
            <w:r w:rsidRPr="003870AB">
              <w:t xml:space="preserve">picas se descomponen en historias más granulares, pero relacionadas entre sí, a su vez, estas se agrupan </w:t>
            </w:r>
            <w:r w:rsidR="00262516" w:rsidRPr="003870AB">
              <w:t>en temas</w:t>
            </w:r>
            <w:r w:rsidRPr="003870AB">
              <w:t xml:space="preserve"> que ayudan a los diseñadores a conformar el </w:t>
            </w:r>
            <w:r w:rsidR="00A3457B" w:rsidRPr="003870AB">
              <w:t>m</w:t>
            </w:r>
            <w:r w:rsidRPr="003870AB">
              <w:t xml:space="preserve">apa de </w:t>
            </w:r>
            <w:r w:rsidR="00A3457B" w:rsidRPr="003870AB">
              <w:t>h</w:t>
            </w:r>
            <w:r w:rsidRPr="003870AB">
              <w:t xml:space="preserve">istorias, que es la representación tabular del </w:t>
            </w:r>
            <w:r w:rsidR="00267294" w:rsidRPr="003870AB">
              <w:t>f</w:t>
            </w:r>
            <w:r w:rsidRPr="003870AB">
              <w:t xml:space="preserve">lujo de trabajo (eje horizontal) y la </w:t>
            </w:r>
            <w:r w:rsidR="00267294" w:rsidRPr="003870AB">
              <w:t>p</w:t>
            </w:r>
            <w:r w:rsidRPr="003870AB">
              <w:t>rioridad (eje vertical).</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6" w14:textId="77777777" w:rsidR="00E2274D" w:rsidRPr="003870AB" w:rsidRDefault="00000000">
            <w:pPr>
              <w:widowControl w:val="0"/>
            </w:pPr>
            <w:sdt>
              <w:sdtPr>
                <w:tag w:val="goog_rdk_56"/>
                <w:id w:val="-860659113"/>
              </w:sdtPr>
              <w:sdtContent>
                <w:commentRangeStart w:id="91"/>
              </w:sdtContent>
            </w:sdt>
            <w:r w:rsidR="004018CF" w:rsidRPr="003870AB">
              <w:rPr>
                <w:noProof/>
              </w:rPr>
              <w:drawing>
                <wp:inline distT="0" distB="0" distL="0" distR="0" wp14:anchorId="5F24083E" wp14:editId="045D2ACA">
                  <wp:extent cx="2243700" cy="944521"/>
                  <wp:effectExtent l="0" t="0" r="0" b="0"/>
                  <wp:docPr id="730" name="image43.jpg" descr="Concepto de infografÃ­a de proceso plano"/>
                  <wp:cNvGraphicFramePr/>
                  <a:graphic xmlns:a="http://schemas.openxmlformats.org/drawingml/2006/main">
                    <a:graphicData uri="http://schemas.openxmlformats.org/drawingml/2006/picture">
                      <pic:pic xmlns:pic="http://schemas.openxmlformats.org/drawingml/2006/picture">
                        <pic:nvPicPr>
                          <pic:cNvPr id="0" name="image43.jpg" descr="Concepto de infografÃ­a de proceso plano"/>
                          <pic:cNvPicPr preferRelativeResize="0"/>
                        </pic:nvPicPr>
                        <pic:blipFill>
                          <a:blip r:embed="rId70"/>
                          <a:srcRect t="17187" b="19580"/>
                          <a:stretch>
                            <a:fillRect/>
                          </a:stretch>
                        </pic:blipFill>
                        <pic:spPr>
                          <a:xfrm>
                            <a:off x="0" y="0"/>
                            <a:ext cx="2243700" cy="944521"/>
                          </a:xfrm>
                          <a:prstGeom prst="rect">
                            <a:avLst/>
                          </a:prstGeom>
                          <a:ln/>
                        </pic:spPr>
                      </pic:pic>
                    </a:graphicData>
                  </a:graphic>
                </wp:inline>
              </w:drawing>
            </w:r>
            <w:commentRangeEnd w:id="91"/>
            <w:r w:rsidR="004018CF" w:rsidRPr="003870AB">
              <w:commentReference w:id="91"/>
            </w:r>
          </w:p>
          <w:p w14:paraId="00000227" w14:textId="77777777" w:rsidR="00E2274D" w:rsidRPr="003870AB" w:rsidRDefault="004018CF">
            <w:pPr>
              <w:widowControl w:val="0"/>
            </w:pPr>
            <w:r w:rsidRPr="003870AB">
              <w:t>Imagen: 228131_i253</w:t>
            </w:r>
          </w:p>
          <w:p w14:paraId="00000228" w14:textId="77777777" w:rsidR="00E2274D" w:rsidRPr="003870AB" w:rsidRDefault="00E2274D">
            <w:pPr>
              <w:widowControl w:val="0"/>
            </w:pPr>
          </w:p>
        </w:tc>
      </w:tr>
      <w:tr w:rsidR="00E2274D" w:rsidRPr="003870AB" w14:paraId="2AFA403C" w14:textId="77777777">
        <w:trPr>
          <w:trHeight w:val="42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9" w14:textId="3B9A067B" w:rsidR="00E2274D" w:rsidRPr="003870AB" w:rsidRDefault="004018CF">
            <w:pPr>
              <w:widowControl w:val="0"/>
              <w:jc w:val="both"/>
            </w:pPr>
            <w:r w:rsidRPr="003870AB">
              <w:t xml:space="preserve">Las </w:t>
            </w:r>
            <w:r w:rsidR="00267294" w:rsidRPr="003870AB">
              <w:t>é</w:t>
            </w:r>
            <w:r w:rsidRPr="003870AB">
              <w:t xml:space="preserve">picas se ponen en la parte superior y se ubican verticalmente con prioridad descendiente, de esta forma el equipo de trabajo descompone los temas en </w:t>
            </w:r>
            <w:r w:rsidR="00267294" w:rsidRPr="003870AB">
              <w:t>t</w:t>
            </w:r>
            <w:r w:rsidRPr="003870AB">
              <w:t>areas y estiman el esfuerzo y recursos necesarios para su implementación.</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B" w14:textId="77777777" w:rsidR="00E2274D" w:rsidRPr="003870AB" w:rsidRDefault="00000000">
            <w:pPr>
              <w:widowControl w:val="0"/>
            </w:pPr>
            <w:sdt>
              <w:sdtPr>
                <w:tag w:val="goog_rdk_57"/>
                <w:id w:val="-248891955"/>
              </w:sdtPr>
              <w:sdtContent>
                <w:commentRangeStart w:id="92"/>
              </w:sdtContent>
            </w:sdt>
            <w:r w:rsidR="004018CF" w:rsidRPr="003870AB">
              <w:rPr>
                <w:noProof/>
              </w:rPr>
              <w:drawing>
                <wp:inline distT="0" distB="0" distL="0" distR="0" wp14:anchorId="053F28F4" wp14:editId="6312DA80">
                  <wp:extent cx="2016307" cy="1342415"/>
                  <wp:effectExtent l="0" t="0" r="0" b="0"/>
                  <wp:docPr id="731" name="image65.jpg" descr="Grupo creativo discutiendo ideas para proyecto en sala de juntas"/>
                  <wp:cNvGraphicFramePr/>
                  <a:graphic xmlns:a="http://schemas.openxmlformats.org/drawingml/2006/main">
                    <a:graphicData uri="http://schemas.openxmlformats.org/drawingml/2006/picture">
                      <pic:pic xmlns:pic="http://schemas.openxmlformats.org/drawingml/2006/picture">
                        <pic:nvPicPr>
                          <pic:cNvPr id="0" name="image65.jpg" descr="Grupo creativo discutiendo ideas para proyecto en sala de juntas"/>
                          <pic:cNvPicPr preferRelativeResize="0"/>
                        </pic:nvPicPr>
                        <pic:blipFill>
                          <a:blip r:embed="rId71"/>
                          <a:srcRect/>
                          <a:stretch>
                            <a:fillRect/>
                          </a:stretch>
                        </pic:blipFill>
                        <pic:spPr>
                          <a:xfrm>
                            <a:off x="0" y="0"/>
                            <a:ext cx="2016307" cy="1342415"/>
                          </a:xfrm>
                          <a:prstGeom prst="rect">
                            <a:avLst/>
                          </a:prstGeom>
                          <a:ln/>
                        </pic:spPr>
                      </pic:pic>
                    </a:graphicData>
                  </a:graphic>
                </wp:inline>
              </w:drawing>
            </w:r>
            <w:commentRangeEnd w:id="92"/>
            <w:r w:rsidR="004018CF" w:rsidRPr="003870AB">
              <w:commentReference w:id="92"/>
            </w:r>
          </w:p>
          <w:p w14:paraId="0000022C" w14:textId="77777777" w:rsidR="00E2274D" w:rsidRPr="003870AB" w:rsidRDefault="004018CF">
            <w:pPr>
              <w:widowControl w:val="0"/>
            </w:pPr>
            <w:r w:rsidRPr="003870AB">
              <w:lastRenderedPageBreak/>
              <w:t>Imagen: 228131_i254</w:t>
            </w:r>
          </w:p>
          <w:p w14:paraId="0000022D" w14:textId="77777777" w:rsidR="00E2274D" w:rsidRPr="003870AB" w:rsidRDefault="00E2274D">
            <w:pPr>
              <w:widowControl w:val="0"/>
            </w:pPr>
          </w:p>
        </w:tc>
      </w:tr>
      <w:tr w:rsidR="00E2274D" w:rsidRPr="003870AB" w14:paraId="1D1433E3" w14:textId="77777777">
        <w:trPr>
          <w:trHeight w:val="420"/>
        </w:trPr>
        <w:tc>
          <w:tcPr>
            <w:tcW w:w="722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2E" w14:textId="39451237" w:rsidR="00E2274D" w:rsidRPr="003870AB" w:rsidRDefault="004018CF">
            <w:pPr>
              <w:widowControl w:val="0"/>
              <w:jc w:val="both"/>
            </w:pPr>
            <w:r w:rsidRPr="003870AB">
              <w:lastRenderedPageBreak/>
              <w:t>En discusión con el cliente se refinan los requerimientos y se asigna la prioridad para implementación, escogiendo cu</w:t>
            </w:r>
            <w:r w:rsidR="00267294" w:rsidRPr="003870AB">
              <w:t>á</w:t>
            </w:r>
            <w:r w:rsidRPr="003870AB">
              <w:t xml:space="preserve">les son más útiles al negocio y </w:t>
            </w:r>
            <w:r w:rsidR="00267294" w:rsidRPr="003870AB">
              <w:t xml:space="preserve">cuáles </w:t>
            </w:r>
            <w:r w:rsidRPr="003870AB">
              <w:t>deben implementarse inicialmente.</w:t>
            </w:r>
          </w:p>
        </w:tc>
        <w:tc>
          <w:tcPr>
            <w:tcW w:w="7088"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000230" w14:textId="77777777" w:rsidR="00E2274D" w:rsidRPr="003870AB" w:rsidRDefault="00000000">
            <w:pPr>
              <w:widowControl w:val="0"/>
            </w:pPr>
            <w:sdt>
              <w:sdtPr>
                <w:tag w:val="goog_rdk_58"/>
                <w:id w:val="-1157769746"/>
              </w:sdtPr>
              <w:sdtContent>
                <w:commentRangeStart w:id="93"/>
              </w:sdtContent>
            </w:sdt>
            <w:r w:rsidR="004018CF" w:rsidRPr="003870AB">
              <w:rPr>
                <w:noProof/>
              </w:rPr>
              <w:drawing>
                <wp:inline distT="0" distB="0" distL="0" distR="0" wp14:anchorId="655553BD" wp14:editId="157A6170">
                  <wp:extent cx="1934191" cy="1392236"/>
                  <wp:effectExtent l="0" t="0" r="0" b="0"/>
                  <wp:docPr id="73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1934191" cy="1392236"/>
                          </a:xfrm>
                          <a:prstGeom prst="rect">
                            <a:avLst/>
                          </a:prstGeom>
                          <a:ln/>
                        </pic:spPr>
                      </pic:pic>
                    </a:graphicData>
                  </a:graphic>
                </wp:inline>
              </w:drawing>
            </w:r>
            <w:commentRangeEnd w:id="93"/>
            <w:r w:rsidR="004018CF" w:rsidRPr="003870AB">
              <w:commentReference w:id="93"/>
            </w:r>
          </w:p>
          <w:p w14:paraId="00000231" w14:textId="77777777" w:rsidR="00E2274D" w:rsidRPr="003870AB" w:rsidRDefault="004018CF">
            <w:pPr>
              <w:widowControl w:val="0"/>
            </w:pPr>
            <w:r w:rsidRPr="003870AB">
              <w:t>Imagen: 228131_i255</w:t>
            </w:r>
          </w:p>
        </w:tc>
      </w:tr>
    </w:tbl>
    <w:p w14:paraId="00000232" w14:textId="77777777" w:rsidR="00E2274D" w:rsidRPr="003870AB" w:rsidRDefault="00E2274D">
      <w:pPr>
        <w:rPr>
          <w:b/>
        </w:rPr>
      </w:pPr>
    </w:p>
    <w:p w14:paraId="00000233" w14:textId="77777777" w:rsidR="00E2274D" w:rsidRPr="003870AB" w:rsidRDefault="00E2274D">
      <w:pPr>
        <w:rPr>
          <w:b/>
        </w:rPr>
      </w:pPr>
    </w:p>
    <w:p w14:paraId="00000234" w14:textId="77777777" w:rsidR="00E2274D" w:rsidRPr="003870AB" w:rsidRDefault="00E2274D">
      <w:pPr>
        <w:rPr>
          <w:b/>
        </w:rPr>
      </w:pPr>
    </w:p>
    <w:tbl>
      <w:tblPr>
        <w:tblStyle w:val="afffffffffffffffc"/>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2B175B31"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35"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36"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3A122478"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7" w14:textId="14F5EF79" w:rsidR="00E2274D" w:rsidRPr="003870AB" w:rsidRDefault="004018CF">
            <w:pPr>
              <w:widowControl w:val="0"/>
              <w:rPr>
                <w:color w:val="B7B7B7"/>
              </w:rPr>
            </w:pPr>
            <w:r w:rsidRPr="003870AB">
              <w:t xml:space="preserve">El </w:t>
            </w:r>
            <w:r w:rsidR="00267294" w:rsidRPr="003870AB">
              <w:t>m</w:t>
            </w:r>
            <w:r w:rsidRPr="003870AB">
              <w:t xml:space="preserve">apa de </w:t>
            </w:r>
            <w:r w:rsidR="00267294" w:rsidRPr="003870AB">
              <w:t>h</w:t>
            </w:r>
            <w:r w:rsidRPr="003870AB">
              <w:t>istorias captura las perspectivas de los usuarios, descompone los requerimientos de las historias en una secuencia como parte del flujo de trabajo, agrupándolas en temas relacionados y dándoles prioridad desde el punto de vista de usabilidad.</w:t>
            </w:r>
          </w:p>
        </w:tc>
      </w:tr>
      <w:tr w:rsidR="00E2274D" w:rsidRPr="003870AB" w14:paraId="6B80BDD8"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39" w14:textId="77777777" w:rsidR="00E2274D" w:rsidRPr="003870AB" w:rsidRDefault="00E2274D"/>
          <w:p w14:paraId="0000023A" w14:textId="77777777" w:rsidR="00E2274D" w:rsidRPr="003870AB" w:rsidRDefault="004018CF">
            <w:pPr>
              <w:keepNext/>
              <w:pBdr>
                <w:top w:val="nil"/>
                <w:left w:val="nil"/>
                <w:bottom w:val="nil"/>
                <w:right w:val="nil"/>
                <w:between w:val="nil"/>
              </w:pBdr>
              <w:spacing w:after="200"/>
              <w:rPr>
                <w:i/>
                <w:color w:val="000000"/>
              </w:rPr>
            </w:pPr>
            <w:r w:rsidRPr="003870AB">
              <w:rPr>
                <w:b/>
                <w:color w:val="000000"/>
              </w:rPr>
              <w:lastRenderedPageBreak/>
              <w:t>Figura 6</w:t>
            </w:r>
            <w:r w:rsidRPr="003870AB">
              <w:rPr>
                <w:i/>
                <w:color w:val="000000"/>
              </w:rPr>
              <w:br/>
              <w:t>Tablero con mapa de historias</w:t>
            </w:r>
          </w:p>
          <w:p w14:paraId="0000023B" w14:textId="77777777" w:rsidR="00E2274D" w:rsidRPr="003870AB" w:rsidRDefault="00000000">
            <w:sdt>
              <w:sdtPr>
                <w:tag w:val="goog_rdk_59"/>
                <w:id w:val="-904217180"/>
              </w:sdtPr>
              <w:sdtContent>
                <w:commentRangeStart w:id="94"/>
              </w:sdtContent>
            </w:sdt>
            <w:r w:rsidR="004018CF" w:rsidRPr="003870AB">
              <w:rPr>
                <w:noProof/>
              </w:rPr>
              <w:drawing>
                <wp:inline distT="0" distB="0" distL="0" distR="0" wp14:anchorId="12F8CF1F" wp14:editId="6E2E8C09">
                  <wp:extent cx="4515642" cy="2257821"/>
                  <wp:effectExtent l="0" t="0" r="0" b="0"/>
                  <wp:docPr id="73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3"/>
                          <a:srcRect/>
                          <a:stretch>
                            <a:fillRect/>
                          </a:stretch>
                        </pic:blipFill>
                        <pic:spPr>
                          <a:xfrm>
                            <a:off x="0" y="0"/>
                            <a:ext cx="4515642" cy="2257821"/>
                          </a:xfrm>
                          <a:prstGeom prst="rect">
                            <a:avLst/>
                          </a:prstGeom>
                          <a:ln/>
                        </pic:spPr>
                      </pic:pic>
                    </a:graphicData>
                  </a:graphic>
                </wp:inline>
              </w:drawing>
            </w:r>
            <w:commentRangeEnd w:id="94"/>
            <w:r w:rsidR="004018CF" w:rsidRPr="003870AB">
              <w:commentReference w:id="94"/>
            </w:r>
          </w:p>
          <w:p w14:paraId="0000023C" w14:textId="3685ED97" w:rsidR="00E2274D" w:rsidRPr="003870AB" w:rsidRDefault="004018CF">
            <w:r w:rsidRPr="003870AB">
              <w:rPr>
                <w:i/>
              </w:rPr>
              <w:t>Nota</w:t>
            </w:r>
            <w:r w:rsidRPr="003870AB">
              <w:t xml:space="preserve">. </w:t>
            </w:r>
            <w:r w:rsidR="00A80A24" w:rsidRPr="003870AB">
              <w:t xml:space="preserve">Adaptada de </w:t>
            </w:r>
            <w:proofErr w:type="spellStart"/>
            <w:r w:rsidR="00A80A24" w:rsidRPr="003870AB">
              <w:rPr>
                <w:i/>
                <w:color w:val="000000"/>
              </w:rPr>
              <w:t>User</w:t>
            </w:r>
            <w:proofErr w:type="spellEnd"/>
            <w:r w:rsidR="00A80A24" w:rsidRPr="003870AB">
              <w:rPr>
                <w:i/>
                <w:color w:val="000000"/>
              </w:rPr>
              <w:t xml:space="preserve"> </w:t>
            </w:r>
            <w:proofErr w:type="spellStart"/>
            <w:r w:rsidR="00A80A24" w:rsidRPr="003870AB">
              <w:rPr>
                <w:i/>
                <w:color w:val="000000"/>
              </w:rPr>
              <w:t>stories</w:t>
            </w:r>
            <w:proofErr w:type="spellEnd"/>
            <w:r w:rsidR="00A80A24" w:rsidRPr="003870AB">
              <w:rPr>
                <w:i/>
                <w:color w:val="000000"/>
              </w:rPr>
              <w:t xml:space="preserve"> </w:t>
            </w:r>
            <w:proofErr w:type="spellStart"/>
            <w:r w:rsidR="00A80A24" w:rsidRPr="003870AB">
              <w:rPr>
                <w:i/>
                <w:color w:val="000000"/>
              </w:rPr>
              <w:t>with</w:t>
            </w:r>
            <w:proofErr w:type="spellEnd"/>
            <w:r w:rsidR="00A80A24" w:rsidRPr="003870AB">
              <w:rPr>
                <w:i/>
                <w:color w:val="000000"/>
              </w:rPr>
              <w:t xml:space="preserve"> </w:t>
            </w:r>
            <w:proofErr w:type="spellStart"/>
            <w:r w:rsidR="00A80A24" w:rsidRPr="003870AB">
              <w:rPr>
                <w:i/>
                <w:color w:val="000000"/>
              </w:rPr>
              <w:t>examples</w:t>
            </w:r>
            <w:proofErr w:type="spellEnd"/>
            <w:r w:rsidR="00A80A24" w:rsidRPr="003870AB">
              <w:rPr>
                <w:i/>
                <w:color w:val="000000"/>
              </w:rPr>
              <w:t xml:space="preserve"> and a </w:t>
            </w:r>
            <w:proofErr w:type="spellStart"/>
            <w:r w:rsidR="00A80A24" w:rsidRPr="003870AB">
              <w:rPr>
                <w:i/>
                <w:color w:val="000000"/>
              </w:rPr>
              <w:t>template</w:t>
            </w:r>
            <w:proofErr w:type="spellEnd"/>
            <w:r w:rsidR="00AC5AEA" w:rsidRPr="003870AB">
              <w:rPr>
                <w:i/>
                <w:color w:val="000000"/>
              </w:rPr>
              <w:t>.</w:t>
            </w:r>
            <w:r w:rsidR="00A80A24" w:rsidRPr="003870AB">
              <w:rPr>
                <w:i/>
                <w:color w:val="000000"/>
              </w:rPr>
              <w:t xml:space="preserve"> </w:t>
            </w:r>
            <w:r w:rsidRPr="003870AB">
              <w:t>REHKOPF</w:t>
            </w:r>
            <w:r w:rsidR="00A80A24" w:rsidRPr="003870AB">
              <w:t xml:space="preserve"> (</w:t>
            </w:r>
            <w:r w:rsidRPr="003870AB">
              <w:t>2021)</w:t>
            </w:r>
            <w:r w:rsidR="00A80A24" w:rsidRPr="003870AB">
              <w:t xml:space="preserve">. </w:t>
            </w:r>
            <w:hyperlink r:id="rId74">
              <w:r w:rsidR="00A80A24" w:rsidRPr="003870AB">
                <w:rPr>
                  <w:color w:val="0000FF"/>
                  <w:u w:val="single"/>
                </w:rPr>
                <w:t>https://www.atlassian.com/agile/project-management/user-stories</w:t>
              </w:r>
            </w:hyperlink>
          </w:p>
        </w:tc>
      </w:tr>
    </w:tbl>
    <w:p w14:paraId="0000023E" w14:textId="77777777" w:rsidR="00E2274D" w:rsidRPr="003870AB" w:rsidRDefault="00E2274D">
      <w:pPr>
        <w:rPr>
          <w:b/>
        </w:rPr>
      </w:pPr>
    </w:p>
    <w:tbl>
      <w:tblPr>
        <w:tblStyle w:val="afffffffffffffffd"/>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44FFF803"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3F"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40"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2ADA5E56"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1" w14:textId="5D335200" w:rsidR="00E2274D" w:rsidRPr="003870AB" w:rsidRDefault="004018CF">
            <w:pPr>
              <w:widowControl w:val="0"/>
              <w:jc w:val="both"/>
              <w:rPr>
                <w:color w:val="B7B7B7"/>
              </w:rPr>
            </w:pPr>
            <w:r w:rsidRPr="003870AB">
              <w:t xml:space="preserve">Las </w:t>
            </w:r>
            <w:r w:rsidR="00AC5AEA" w:rsidRPr="003870AB">
              <w:t>h</w:t>
            </w:r>
            <w:r w:rsidRPr="003870AB">
              <w:t xml:space="preserve">istorias de </w:t>
            </w:r>
            <w:r w:rsidR="00AC5AEA" w:rsidRPr="003870AB">
              <w:t>u</w:t>
            </w:r>
            <w:r w:rsidRPr="003870AB">
              <w:t>suario son útiles para involucrar a los clientes en las actividades iniciales de obtención de requisitos</w:t>
            </w:r>
            <w:r w:rsidR="00AC5AEA" w:rsidRPr="003870AB">
              <w:t>, p</w:t>
            </w:r>
            <w:r w:rsidRPr="003870AB">
              <w:t xml:space="preserve">ero pueden </w:t>
            </w:r>
            <w:r w:rsidR="00AC5AEA" w:rsidRPr="003870AB">
              <w:t xml:space="preserve">carecer </w:t>
            </w:r>
            <w:r w:rsidRPr="003870AB">
              <w:t xml:space="preserve">de integridad, </w:t>
            </w:r>
            <w:r w:rsidR="00AC5AEA" w:rsidRPr="003870AB">
              <w:t xml:space="preserve">haciendo </w:t>
            </w:r>
            <w:r w:rsidRPr="003870AB">
              <w:t>difícil juzgar si son suficientes para cubrir todos los requisitos esenciales del sistema.</w:t>
            </w:r>
          </w:p>
        </w:tc>
      </w:tr>
      <w:tr w:rsidR="00E2274D" w:rsidRPr="003870AB" w14:paraId="18B26E89"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3" w14:textId="77777777" w:rsidR="00E2274D" w:rsidRPr="003870AB" w:rsidRDefault="00000000">
            <w:sdt>
              <w:sdtPr>
                <w:tag w:val="goog_rdk_60"/>
                <w:id w:val="751011421"/>
              </w:sdtPr>
              <w:sdtContent>
                <w:commentRangeStart w:id="95"/>
              </w:sdtContent>
            </w:sdt>
            <w:r w:rsidR="004018CF" w:rsidRPr="003870AB">
              <w:rPr>
                <w:noProof/>
              </w:rPr>
              <w:drawing>
                <wp:inline distT="0" distB="0" distL="0" distR="0" wp14:anchorId="0ABF22D1" wp14:editId="61A774FB">
                  <wp:extent cx="3420100" cy="2284627"/>
                  <wp:effectExtent l="0" t="0" r="0" b="0"/>
                  <wp:docPr id="7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3420100" cy="2284627"/>
                          </a:xfrm>
                          <a:prstGeom prst="rect">
                            <a:avLst/>
                          </a:prstGeom>
                          <a:ln/>
                        </pic:spPr>
                      </pic:pic>
                    </a:graphicData>
                  </a:graphic>
                </wp:inline>
              </w:drawing>
            </w:r>
            <w:commentRangeEnd w:id="95"/>
            <w:r w:rsidR="004018CF" w:rsidRPr="003870AB">
              <w:commentReference w:id="95"/>
            </w:r>
          </w:p>
          <w:p w14:paraId="00000244" w14:textId="77777777" w:rsidR="00E2274D" w:rsidRPr="003870AB" w:rsidRDefault="004018CF">
            <w:pPr>
              <w:widowControl w:val="0"/>
              <w:rPr>
                <w:color w:val="808080"/>
              </w:rPr>
            </w:pPr>
            <w:r w:rsidRPr="003870AB">
              <w:t>Imagen: 228131_i257</w:t>
            </w:r>
          </w:p>
        </w:tc>
      </w:tr>
    </w:tbl>
    <w:p w14:paraId="00000246" w14:textId="77777777" w:rsidR="00E2274D" w:rsidRPr="003870AB" w:rsidRDefault="00E2274D">
      <w:pPr>
        <w:rPr>
          <w:b/>
        </w:rPr>
      </w:pPr>
    </w:p>
    <w:p w14:paraId="00000247" w14:textId="77777777" w:rsidR="00E2274D" w:rsidRPr="003870AB" w:rsidRDefault="00E2274D">
      <w:pPr>
        <w:rPr>
          <w:b/>
        </w:rPr>
      </w:pPr>
    </w:p>
    <w:p w14:paraId="00000248" w14:textId="77777777" w:rsidR="00E2274D" w:rsidRPr="003870AB" w:rsidRDefault="004018CF">
      <w:pPr>
        <w:rPr>
          <w:b/>
        </w:rPr>
      </w:pPr>
      <w:r w:rsidRPr="003870AB">
        <w:rPr>
          <w:b/>
        </w:rPr>
        <w:t>Diagramas de casos de uso.</w:t>
      </w:r>
    </w:p>
    <w:p w14:paraId="00000249" w14:textId="77777777" w:rsidR="00E2274D" w:rsidRPr="003870AB" w:rsidRDefault="00E2274D">
      <w:pPr>
        <w:rPr>
          <w:b/>
        </w:rPr>
      </w:pPr>
    </w:p>
    <w:tbl>
      <w:tblPr>
        <w:tblStyle w:val="afffffffffffffffe"/>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10472D94"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4A"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4B"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15AC4166"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C" w14:textId="46D2AB68" w:rsidR="00E2274D" w:rsidRPr="003870AB" w:rsidRDefault="004018CF">
            <w:pPr>
              <w:widowControl w:val="0"/>
              <w:rPr>
                <w:color w:val="B7B7B7"/>
              </w:rPr>
            </w:pPr>
            <w:r w:rsidRPr="003870AB">
              <w:t>Se introduce el Lenguaje de Modelado Unificado (</w:t>
            </w:r>
            <w:r w:rsidRPr="003870AB">
              <w:rPr>
                <w:i/>
              </w:rPr>
              <w:t>UML</w:t>
            </w:r>
            <w:r w:rsidRPr="003870AB">
              <w:t xml:space="preserve">) un estándar usado para la representación visual tanto de los objetos, estados y procesos dentro de un sistema. Puede parecer lejano a la analítica de datos, pero al servir como lenguaje de modelado de </w:t>
            </w:r>
            <w:r w:rsidR="008A5597" w:rsidRPr="008A5597">
              <w:rPr>
                <w:i/>
                <w:iCs/>
              </w:rPr>
              <w:t>software</w:t>
            </w:r>
            <w:r w:rsidR="0095444E" w:rsidRPr="003870AB">
              <w:t xml:space="preserve">, </w:t>
            </w:r>
            <w:r w:rsidRPr="003870AB">
              <w:t>ayuda a los desarrolladores a presentar la descripción del sistema de forma comprensible para los demás interesados.</w:t>
            </w:r>
          </w:p>
        </w:tc>
      </w:tr>
      <w:tr w:rsidR="00E2274D" w:rsidRPr="003870AB" w14:paraId="4D1F2504"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E" w14:textId="77777777" w:rsidR="00E2274D" w:rsidRPr="003870AB" w:rsidRDefault="00E2274D"/>
          <w:p w14:paraId="0000024F" w14:textId="77777777" w:rsidR="00E2274D" w:rsidRPr="003870AB" w:rsidRDefault="00000000">
            <w:sdt>
              <w:sdtPr>
                <w:tag w:val="goog_rdk_61"/>
                <w:id w:val="413900072"/>
              </w:sdtPr>
              <w:sdtContent>
                <w:commentRangeStart w:id="96"/>
              </w:sdtContent>
            </w:sdt>
            <w:r w:rsidR="004018CF" w:rsidRPr="003870AB">
              <w:rPr>
                <w:noProof/>
              </w:rPr>
              <w:drawing>
                <wp:inline distT="0" distB="0" distL="0" distR="0" wp14:anchorId="703F9ED7" wp14:editId="53BDA041">
                  <wp:extent cx="3819413" cy="2546275"/>
                  <wp:effectExtent l="0" t="0" r="0" b="0"/>
                  <wp:docPr id="712" name="image35.png"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5.png" descr="Forma&#10;&#10;Descripción generada automáticamente con confianza media"/>
                          <pic:cNvPicPr preferRelativeResize="0"/>
                        </pic:nvPicPr>
                        <pic:blipFill>
                          <a:blip r:embed="rId76"/>
                          <a:srcRect/>
                          <a:stretch>
                            <a:fillRect/>
                          </a:stretch>
                        </pic:blipFill>
                        <pic:spPr>
                          <a:xfrm>
                            <a:off x="0" y="0"/>
                            <a:ext cx="3819413" cy="2546275"/>
                          </a:xfrm>
                          <a:prstGeom prst="rect">
                            <a:avLst/>
                          </a:prstGeom>
                          <a:ln/>
                        </pic:spPr>
                      </pic:pic>
                    </a:graphicData>
                  </a:graphic>
                </wp:inline>
              </w:drawing>
            </w:r>
            <w:commentRangeEnd w:id="96"/>
            <w:r w:rsidR="004018CF" w:rsidRPr="003870AB">
              <w:commentReference w:id="96"/>
            </w:r>
          </w:p>
          <w:p w14:paraId="00000250" w14:textId="77777777" w:rsidR="00E2274D" w:rsidRPr="003870AB" w:rsidRDefault="004018CF">
            <w:r w:rsidRPr="003870AB">
              <w:t>Imagen: 228131_i258</w:t>
            </w:r>
          </w:p>
        </w:tc>
      </w:tr>
    </w:tbl>
    <w:p w14:paraId="00000252" w14:textId="77777777" w:rsidR="00E2274D" w:rsidRPr="003870AB" w:rsidRDefault="00E2274D">
      <w:pPr>
        <w:rPr>
          <w:b/>
        </w:rPr>
      </w:pPr>
    </w:p>
    <w:tbl>
      <w:tblPr>
        <w:tblStyle w:val="affffffffffffffff"/>
        <w:tblW w:w="1430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2327"/>
      </w:tblGrid>
      <w:tr w:rsidR="00E2274D" w:rsidRPr="003870AB" w14:paraId="3EDBEE09" w14:textId="77777777">
        <w:tc>
          <w:tcPr>
            <w:tcW w:w="1980" w:type="dxa"/>
            <w:shd w:val="clear" w:color="auto" w:fill="C9DAF8"/>
            <w:tcMar>
              <w:top w:w="100" w:type="dxa"/>
              <w:left w:w="100" w:type="dxa"/>
              <w:bottom w:w="100" w:type="dxa"/>
              <w:right w:w="100" w:type="dxa"/>
            </w:tcMar>
          </w:tcPr>
          <w:p w14:paraId="00000253" w14:textId="77777777" w:rsidR="00E2274D" w:rsidRPr="003870AB" w:rsidRDefault="004018CF">
            <w:pPr>
              <w:widowControl w:val="0"/>
              <w:pBdr>
                <w:top w:val="nil"/>
                <w:left w:val="nil"/>
                <w:bottom w:val="nil"/>
                <w:right w:val="nil"/>
                <w:between w:val="nil"/>
              </w:pBdr>
              <w:rPr>
                <w:b/>
              </w:rPr>
            </w:pPr>
            <w:r w:rsidRPr="003870AB">
              <w:rPr>
                <w:b/>
              </w:rPr>
              <w:t>Tipo de recurso</w:t>
            </w:r>
          </w:p>
        </w:tc>
        <w:tc>
          <w:tcPr>
            <w:tcW w:w="12327" w:type="dxa"/>
            <w:shd w:val="clear" w:color="auto" w:fill="C9DAF8"/>
            <w:tcMar>
              <w:top w:w="100" w:type="dxa"/>
              <w:left w:w="100" w:type="dxa"/>
              <w:bottom w:w="100" w:type="dxa"/>
              <w:right w:w="100" w:type="dxa"/>
            </w:tcMar>
          </w:tcPr>
          <w:p w14:paraId="00000254" w14:textId="77777777" w:rsidR="00E2274D" w:rsidRPr="003870AB" w:rsidRDefault="004018CF">
            <w:pPr>
              <w:pStyle w:val="Ttulo"/>
              <w:widowControl w:val="0"/>
              <w:jc w:val="center"/>
              <w:rPr>
                <w:b/>
                <w:sz w:val="22"/>
                <w:szCs w:val="22"/>
              </w:rPr>
            </w:pPr>
            <w:bookmarkStart w:id="97" w:name="_heading=h.3as4poj" w:colFirst="0" w:colLast="0"/>
            <w:bookmarkEnd w:id="97"/>
            <w:r w:rsidRPr="003870AB">
              <w:rPr>
                <w:b/>
                <w:sz w:val="22"/>
                <w:szCs w:val="22"/>
              </w:rPr>
              <w:t>Rutas / Pasos. Verticales 1</w:t>
            </w:r>
          </w:p>
        </w:tc>
      </w:tr>
      <w:tr w:rsidR="00E2274D" w:rsidRPr="003870AB" w14:paraId="1647921C" w14:textId="77777777">
        <w:tc>
          <w:tcPr>
            <w:tcW w:w="1980" w:type="dxa"/>
            <w:shd w:val="clear" w:color="auto" w:fill="auto"/>
            <w:tcMar>
              <w:top w:w="100" w:type="dxa"/>
              <w:left w:w="100" w:type="dxa"/>
              <w:bottom w:w="100" w:type="dxa"/>
              <w:right w:w="100" w:type="dxa"/>
            </w:tcMar>
          </w:tcPr>
          <w:p w14:paraId="00000255" w14:textId="77777777" w:rsidR="00E2274D" w:rsidRPr="003870AB" w:rsidRDefault="004018CF">
            <w:pPr>
              <w:widowControl w:val="0"/>
              <w:ind w:right="-804"/>
              <w:rPr>
                <w:b/>
              </w:rPr>
            </w:pPr>
            <w:r w:rsidRPr="003870AB">
              <w:rPr>
                <w:b/>
              </w:rPr>
              <w:t>Introducción</w:t>
            </w:r>
          </w:p>
        </w:tc>
        <w:tc>
          <w:tcPr>
            <w:tcW w:w="12327" w:type="dxa"/>
            <w:shd w:val="clear" w:color="auto" w:fill="auto"/>
            <w:tcMar>
              <w:top w:w="100" w:type="dxa"/>
              <w:left w:w="100" w:type="dxa"/>
              <w:bottom w:w="100" w:type="dxa"/>
              <w:right w:w="100" w:type="dxa"/>
            </w:tcMar>
          </w:tcPr>
          <w:p w14:paraId="00000256" w14:textId="6560C709" w:rsidR="00E2274D" w:rsidRPr="003870AB" w:rsidRDefault="004018CF">
            <w:pPr>
              <w:widowControl w:val="0"/>
              <w:jc w:val="both"/>
              <w:rPr>
                <w:color w:val="999999"/>
              </w:rPr>
            </w:pPr>
            <w:r w:rsidRPr="003870AB">
              <w:t xml:space="preserve">El </w:t>
            </w:r>
            <w:r w:rsidR="00E655CC" w:rsidRPr="003870AB">
              <w:t>c</w:t>
            </w:r>
            <w:r w:rsidRPr="003870AB">
              <w:t xml:space="preserve">aso de </w:t>
            </w:r>
            <w:r w:rsidR="00E655CC" w:rsidRPr="003870AB">
              <w:t>u</w:t>
            </w:r>
            <w:r w:rsidRPr="003870AB">
              <w:t xml:space="preserve">so es una descripción formal de las acciones de un sistema desde el punto de vista del cliente/usuario y representa cada uno de los requisitos funcionales del sistema, también especifica el comportamiento de dicha funcionalidad de dos formas: </w:t>
            </w:r>
            <w:r w:rsidR="00E655CC" w:rsidRPr="003870AB">
              <w:t>b</w:t>
            </w:r>
            <w:r w:rsidRPr="003870AB">
              <w:t>ásica sin errores y extendida con los errores que puedan ocurrir.</w:t>
            </w:r>
          </w:p>
        </w:tc>
      </w:tr>
      <w:tr w:rsidR="00E2274D" w:rsidRPr="003870AB" w14:paraId="047D5C48" w14:textId="77777777">
        <w:trPr>
          <w:trHeight w:val="420"/>
        </w:trPr>
        <w:tc>
          <w:tcPr>
            <w:tcW w:w="14307" w:type="dxa"/>
            <w:gridSpan w:val="2"/>
            <w:shd w:val="clear" w:color="auto" w:fill="auto"/>
            <w:tcMar>
              <w:top w:w="100" w:type="dxa"/>
              <w:left w:w="100" w:type="dxa"/>
              <w:bottom w:w="100" w:type="dxa"/>
              <w:right w:w="100" w:type="dxa"/>
            </w:tcMar>
          </w:tcPr>
          <w:p w14:paraId="00000257" w14:textId="77777777" w:rsidR="00E2274D" w:rsidRPr="003870AB" w:rsidRDefault="00000000">
            <w:pPr>
              <w:widowControl w:val="0"/>
              <w:jc w:val="center"/>
            </w:pPr>
            <w:sdt>
              <w:sdtPr>
                <w:tag w:val="goog_rdk_62"/>
                <w:id w:val="-1518769463"/>
              </w:sdtPr>
              <w:sdtContent>
                <w:commentRangeStart w:id="98"/>
              </w:sdtContent>
            </w:sdt>
            <w:r w:rsidR="004018CF" w:rsidRPr="003870AB">
              <w:rPr>
                <w:noProof/>
              </w:rPr>
              <w:drawing>
                <wp:inline distT="114300" distB="114300" distL="114300" distR="114300" wp14:anchorId="2CB9CB16" wp14:editId="6EB0CCED">
                  <wp:extent cx="3940369" cy="2840350"/>
                  <wp:effectExtent l="0" t="0" r="0" b="0"/>
                  <wp:docPr id="7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3940369" cy="2840350"/>
                          </a:xfrm>
                          <a:prstGeom prst="rect">
                            <a:avLst/>
                          </a:prstGeom>
                          <a:ln/>
                        </pic:spPr>
                      </pic:pic>
                    </a:graphicData>
                  </a:graphic>
                </wp:inline>
              </w:drawing>
            </w:r>
            <w:commentRangeEnd w:id="98"/>
            <w:r w:rsidR="004018CF" w:rsidRPr="003870AB">
              <w:commentReference w:id="98"/>
            </w:r>
          </w:p>
          <w:p w14:paraId="00000258" w14:textId="77777777" w:rsidR="00E2274D" w:rsidRPr="003870AB" w:rsidRDefault="004018CF">
            <w:pPr>
              <w:widowControl w:val="0"/>
              <w:rPr>
                <w:b/>
              </w:rPr>
            </w:pPr>
            <w:r w:rsidRPr="003870AB">
              <w:t>Imagen: 228131_i259</w:t>
            </w:r>
          </w:p>
        </w:tc>
      </w:tr>
      <w:tr w:rsidR="00E2274D" w:rsidRPr="003870AB" w14:paraId="5849D7A6" w14:textId="77777777">
        <w:tc>
          <w:tcPr>
            <w:tcW w:w="1980" w:type="dxa"/>
            <w:shd w:val="clear" w:color="auto" w:fill="auto"/>
            <w:tcMar>
              <w:top w:w="100" w:type="dxa"/>
              <w:left w:w="100" w:type="dxa"/>
              <w:bottom w:w="100" w:type="dxa"/>
              <w:right w:w="100" w:type="dxa"/>
            </w:tcMar>
          </w:tcPr>
          <w:p w14:paraId="0000025A" w14:textId="77777777" w:rsidR="00E2274D" w:rsidRPr="003870AB" w:rsidRDefault="004018CF">
            <w:pPr>
              <w:widowControl w:val="0"/>
              <w:pBdr>
                <w:top w:val="nil"/>
                <w:left w:val="nil"/>
                <w:bottom w:val="nil"/>
                <w:right w:val="nil"/>
                <w:between w:val="nil"/>
              </w:pBdr>
              <w:jc w:val="center"/>
              <w:rPr>
                <w:b/>
              </w:rPr>
            </w:pPr>
            <w:r w:rsidRPr="003870AB">
              <w:rPr>
                <w:b/>
              </w:rPr>
              <w:t>Botón 1</w:t>
            </w:r>
          </w:p>
        </w:tc>
        <w:tc>
          <w:tcPr>
            <w:tcW w:w="12327" w:type="dxa"/>
            <w:shd w:val="clear" w:color="auto" w:fill="auto"/>
            <w:tcMar>
              <w:top w:w="100" w:type="dxa"/>
              <w:left w:w="100" w:type="dxa"/>
              <w:bottom w:w="100" w:type="dxa"/>
              <w:right w:w="100" w:type="dxa"/>
            </w:tcMar>
          </w:tcPr>
          <w:p w14:paraId="0000025B" w14:textId="77777777" w:rsidR="00E2274D" w:rsidRPr="003870AB" w:rsidRDefault="004018CF">
            <w:pPr>
              <w:jc w:val="both"/>
            </w:pPr>
            <w:r w:rsidRPr="003870AB">
              <w:rPr>
                <w:b/>
              </w:rPr>
              <w:t>Funcionalidad</w:t>
            </w:r>
          </w:p>
          <w:p w14:paraId="0000025C" w14:textId="77777777" w:rsidR="00E2274D" w:rsidRPr="003870AB" w:rsidRDefault="004018CF">
            <w:pPr>
              <w:jc w:val="both"/>
            </w:pPr>
            <w:r w:rsidRPr="003870AB">
              <w:t>La funcionalidad se escribe en una plantilla con lenguaje natural e incluye información:</w:t>
            </w:r>
          </w:p>
          <w:p w14:paraId="0000025D" w14:textId="00C55A43" w:rsidR="00E2274D" w:rsidRPr="003870AB" w:rsidRDefault="004018CF">
            <w:pPr>
              <w:numPr>
                <w:ilvl w:val="0"/>
                <w:numId w:val="10"/>
              </w:numPr>
              <w:pBdr>
                <w:top w:val="nil"/>
                <w:left w:val="nil"/>
                <w:bottom w:val="nil"/>
                <w:right w:val="nil"/>
                <w:between w:val="nil"/>
              </w:pBdr>
              <w:jc w:val="both"/>
            </w:pPr>
            <w:r w:rsidRPr="003870AB">
              <w:rPr>
                <w:color w:val="000000"/>
              </w:rPr>
              <w:t>Identificador</w:t>
            </w:r>
          </w:p>
          <w:p w14:paraId="0000025E" w14:textId="2E247330" w:rsidR="00E2274D" w:rsidRPr="003870AB" w:rsidRDefault="004018CF">
            <w:pPr>
              <w:numPr>
                <w:ilvl w:val="0"/>
                <w:numId w:val="10"/>
              </w:numPr>
              <w:pBdr>
                <w:top w:val="nil"/>
                <w:left w:val="nil"/>
                <w:bottom w:val="nil"/>
                <w:right w:val="nil"/>
                <w:between w:val="nil"/>
              </w:pBdr>
              <w:jc w:val="both"/>
            </w:pPr>
            <w:r w:rsidRPr="003870AB">
              <w:rPr>
                <w:color w:val="000000"/>
              </w:rPr>
              <w:t>Nombre del caso</w:t>
            </w:r>
          </w:p>
          <w:p w14:paraId="0000025F" w14:textId="4763D0C7" w:rsidR="00E2274D" w:rsidRPr="003870AB" w:rsidRDefault="004018CF">
            <w:pPr>
              <w:numPr>
                <w:ilvl w:val="0"/>
                <w:numId w:val="10"/>
              </w:numPr>
              <w:pBdr>
                <w:top w:val="nil"/>
                <w:left w:val="nil"/>
                <w:bottom w:val="nil"/>
                <w:right w:val="nil"/>
                <w:between w:val="nil"/>
              </w:pBdr>
              <w:jc w:val="both"/>
            </w:pPr>
            <w:r w:rsidRPr="003870AB">
              <w:rPr>
                <w:color w:val="000000"/>
              </w:rPr>
              <w:t>Actores involucrados</w:t>
            </w:r>
          </w:p>
          <w:p w14:paraId="00000260" w14:textId="3FA507EB" w:rsidR="00E2274D" w:rsidRPr="003870AB" w:rsidRDefault="004018CF">
            <w:pPr>
              <w:numPr>
                <w:ilvl w:val="0"/>
                <w:numId w:val="10"/>
              </w:numPr>
              <w:pBdr>
                <w:top w:val="nil"/>
                <w:left w:val="nil"/>
                <w:bottom w:val="nil"/>
                <w:right w:val="nil"/>
                <w:between w:val="nil"/>
              </w:pBdr>
              <w:jc w:val="both"/>
            </w:pPr>
            <w:r w:rsidRPr="003870AB">
              <w:rPr>
                <w:color w:val="000000"/>
              </w:rPr>
              <w:t>Precondiciones</w:t>
            </w:r>
            <w:r w:rsidR="003329A6" w:rsidRPr="003870AB">
              <w:rPr>
                <w:color w:val="000000"/>
              </w:rPr>
              <w:t>, l</w:t>
            </w:r>
            <w:r w:rsidRPr="003870AB">
              <w:rPr>
                <w:color w:val="000000"/>
              </w:rPr>
              <w:t>o que tiene que cumplirse o hacerse antes de la ejecución del caso</w:t>
            </w:r>
          </w:p>
          <w:p w14:paraId="00000261" w14:textId="464185A5" w:rsidR="00E2274D" w:rsidRPr="003870AB" w:rsidRDefault="004018CF">
            <w:pPr>
              <w:numPr>
                <w:ilvl w:val="0"/>
                <w:numId w:val="10"/>
              </w:numPr>
              <w:pBdr>
                <w:top w:val="nil"/>
                <w:left w:val="nil"/>
                <w:bottom w:val="nil"/>
                <w:right w:val="nil"/>
                <w:between w:val="nil"/>
              </w:pBdr>
              <w:jc w:val="both"/>
            </w:pPr>
            <w:r w:rsidRPr="003870AB">
              <w:rPr>
                <w:color w:val="000000"/>
              </w:rPr>
              <w:t>Postcondiciones</w:t>
            </w:r>
            <w:r w:rsidR="003329A6" w:rsidRPr="003870AB">
              <w:rPr>
                <w:color w:val="000000"/>
              </w:rPr>
              <w:t>, l</w:t>
            </w:r>
            <w:r w:rsidRPr="003870AB">
              <w:rPr>
                <w:color w:val="000000"/>
              </w:rPr>
              <w:t>o que se debe cumplir después de ejecutar el caso de uso</w:t>
            </w:r>
          </w:p>
          <w:p w14:paraId="00000262" w14:textId="5AB0F08B" w:rsidR="00E2274D" w:rsidRPr="003870AB" w:rsidRDefault="004018CF">
            <w:pPr>
              <w:widowControl w:val="0"/>
              <w:pBdr>
                <w:top w:val="nil"/>
                <w:left w:val="nil"/>
                <w:bottom w:val="nil"/>
                <w:right w:val="nil"/>
                <w:between w:val="nil"/>
              </w:pBdr>
              <w:rPr>
                <w:b/>
                <w:color w:val="999999"/>
              </w:rPr>
            </w:pPr>
            <w:r w:rsidRPr="003870AB">
              <w:rPr>
                <w:color w:val="000000"/>
              </w:rPr>
              <w:t>La descripción del flujo de eventos</w:t>
            </w:r>
            <w:r w:rsidR="003329A6" w:rsidRPr="003870AB">
              <w:rPr>
                <w:color w:val="000000"/>
              </w:rPr>
              <w:t xml:space="preserve"> determina</w:t>
            </w:r>
            <w:r w:rsidRPr="003870AB">
              <w:rPr>
                <w:color w:val="000000"/>
              </w:rPr>
              <w:t xml:space="preserve"> qué hace el sistema y qué interacción tiene con los actores, para entregar la funcionalidad completa</w:t>
            </w:r>
            <w:r w:rsidR="003329A6" w:rsidRPr="003870AB">
              <w:rPr>
                <w:color w:val="000000"/>
              </w:rPr>
              <w:t>.</w:t>
            </w:r>
          </w:p>
        </w:tc>
      </w:tr>
      <w:tr w:rsidR="00E2274D" w:rsidRPr="003870AB" w14:paraId="23E2DC90" w14:textId="77777777">
        <w:tc>
          <w:tcPr>
            <w:tcW w:w="1980" w:type="dxa"/>
            <w:shd w:val="clear" w:color="auto" w:fill="auto"/>
            <w:tcMar>
              <w:top w:w="100" w:type="dxa"/>
              <w:left w:w="100" w:type="dxa"/>
              <w:bottom w:w="100" w:type="dxa"/>
              <w:right w:w="100" w:type="dxa"/>
            </w:tcMar>
          </w:tcPr>
          <w:p w14:paraId="00000263" w14:textId="77777777" w:rsidR="00E2274D" w:rsidRPr="003870AB" w:rsidRDefault="004018CF">
            <w:pPr>
              <w:widowControl w:val="0"/>
              <w:pBdr>
                <w:top w:val="nil"/>
                <w:left w:val="nil"/>
                <w:bottom w:val="nil"/>
                <w:right w:val="nil"/>
                <w:between w:val="nil"/>
              </w:pBdr>
              <w:jc w:val="center"/>
              <w:rPr>
                <w:b/>
              </w:rPr>
            </w:pPr>
            <w:r w:rsidRPr="003870AB">
              <w:rPr>
                <w:b/>
              </w:rPr>
              <w:t>Botón 2</w:t>
            </w:r>
          </w:p>
        </w:tc>
        <w:tc>
          <w:tcPr>
            <w:tcW w:w="12327" w:type="dxa"/>
            <w:shd w:val="clear" w:color="auto" w:fill="auto"/>
            <w:tcMar>
              <w:top w:w="100" w:type="dxa"/>
              <w:left w:w="100" w:type="dxa"/>
              <w:bottom w:w="100" w:type="dxa"/>
              <w:right w:w="100" w:type="dxa"/>
            </w:tcMar>
          </w:tcPr>
          <w:p w14:paraId="00000264" w14:textId="77777777" w:rsidR="00E2274D" w:rsidRPr="003870AB" w:rsidRDefault="004018CF">
            <w:pPr>
              <w:jc w:val="both"/>
              <w:rPr>
                <w:b/>
              </w:rPr>
            </w:pPr>
            <w:r w:rsidRPr="003870AB">
              <w:rPr>
                <w:b/>
              </w:rPr>
              <w:t>Reglas para construir casos de uso:</w:t>
            </w:r>
          </w:p>
          <w:p w14:paraId="00000265" w14:textId="77777777" w:rsidR="00E2274D" w:rsidRPr="003870AB" w:rsidRDefault="004018CF">
            <w:pPr>
              <w:numPr>
                <w:ilvl w:val="0"/>
                <w:numId w:val="15"/>
              </w:numPr>
              <w:pBdr>
                <w:top w:val="nil"/>
                <w:left w:val="nil"/>
                <w:bottom w:val="nil"/>
                <w:right w:val="nil"/>
                <w:between w:val="nil"/>
              </w:pBdr>
              <w:jc w:val="both"/>
            </w:pPr>
            <w:r w:rsidRPr="003870AB">
              <w:rPr>
                <w:color w:val="000000"/>
              </w:rPr>
              <w:lastRenderedPageBreak/>
              <w:t>Relacionar mínimo un actor.</w:t>
            </w:r>
          </w:p>
          <w:p w14:paraId="00000266" w14:textId="77777777" w:rsidR="00E2274D" w:rsidRPr="003870AB" w:rsidRDefault="004018CF">
            <w:pPr>
              <w:numPr>
                <w:ilvl w:val="0"/>
                <w:numId w:val="15"/>
              </w:numPr>
              <w:pBdr>
                <w:top w:val="nil"/>
                <w:left w:val="nil"/>
                <w:bottom w:val="nil"/>
                <w:right w:val="nil"/>
                <w:between w:val="nil"/>
              </w:pBdr>
              <w:jc w:val="both"/>
            </w:pPr>
            <w:r w:rsidRPr="003870AB">
              <w:rPr>
                <w:color w:val="000000"/>
              </w:rPr>
              <w:t>Cada actor representa un rol, esto significa que si un actor interactúa con el sistema de diferentes maneras (asumiendo diferentes papeles), estará representado por varios actores en los diferentes casos de uso.</w:t>
            </w:r>
          </w:p>
          <w:p w14:paraId="00000267" w14:textId="5108EA06" w:rsidR="00E2274D" w:rsidRPr="003870AB" w:rsidRDefault="004018CF">
            <w:pPr>
              <w:numPr>
                <w:ilvl w:val="0"/>
                <w:numId w:val="15"/>
              </w:numPr>
              <w:pBdr>
                <w:top w:val="nil"/>
                <w:left w:val="nil"/>
                <w:bottom w:val="nil"/>
                <w:right w:val="nil"/>
                <w:between w:val="nil"/>
              </w:pBdr>
              <w:jc w:val="both"/>
            </w:pPr>
            <w:r w:rsidRPr="003870AB">
              <w:rPr>
                <w:color w:val="000000"/>
              </w:rPr>
              <w:t xml:space="preserve">Es un </w:t>
            </w:r>
            <w:r w:rsidR="003329A6" w:rsidRPr="003870AB">
              <w:rPr>
                <w:color w:val="000000"/>
              </w:rPr>
              <w:t>i</w:t>
            </w:r>
            <w:r w:rsidRPr="003870AB">
              <w:rPr>
                <w:color w:val="000000"/>
              </w:rPr>
              <w:t xml:space="preserve">niciador, es decir que responde </w:t>
            </w:r>
            <w:r w:rsidR="00533835" w:rsidRPr="003870AB">
              <w:rPr>
                <w:color w:val="000000"/>
              </w:rPr>
              <w:t xml:space="preserve">a </w:t>
            </w:r>
            <w:r w:rsidRPr="003870AB">
              <w:rPr>
                <w:color w:val="000000"/>
              </w:rPr>
              <w:t>acciones del actor e inicia una secuencia de acciones.</w:t>
            </w:r>
          </w:p>
          <w:p w14:paraId="00000268" w14:textId="246FA2EA" w:rsidR="00E2274D" w:rsidRPr="003870AB" w:rsidRDefault="004018CF">
            <w:pPr>
              <w:numPr>
                <w:ilvl w:val="0"/>
                <w:numId w:val="15"/>
              </w:numPr>
              <w:pBdr>
                <w:top w:val="nil"/>
                <w:left w:val="nil"/>
                <w:bottom w:val="nil"/>
                <w:right w:val="nil"/>
                <w:between w:val="nil"/>
              </w:pBdr>
              <w:jc w:val="both"/>
            </w:pPr>
            <w:r w:rsidRPr="003870AB">
              <w:rPr>
                <w:color w:val="000000"/>
              </w:rPr>
              <w:t xml:space="preserve">Su resultado es relevante, depura los requisitos que tienen valor intrínseco. Si no aporta valor se llama </w:t>
            </w:r>
            <w:r w:rsidR="003329A6" w:rsidRPr="003870AB">
              <w:rPr>
                <w:color w:val="000000"/>
              </w:rPr>
              <w:t>c</w:t>
            </w:r>
            <w:r w:rsidRPr="003870AB">
              <w:rPr>
                <w:color w:val="000000"/>
              </w:rPr>
              <w:t xml:space="preserve">aso de </w:t>
            </w:r>
            <w:r w:rsidR="003329A6" w:rsidRPr="003870AB">
              <w:rPr>
                <w:color w:val="000000"/>
              </w:rPr>
              <w:t>a</w:t>
            </w:r>
            <w:r w:rsidRPr="003870AB">
              <w:rPr>
                <w:color w:val="000000"/>
              </w:rPr>
              <w:t>buso, ya que especifica cosas que el actor no debería hacer.</w:t>
            </w:r>
          </w:p>
          <w:p w14:paraId="00000269" w14:textId="77777777" w:rsidR="00E2274D" w:rsidRPr="003870AB" w:rsidRDefault="00E2274D">
            <w:pPr>
              <w:widowControl w:val="0"/>
              <w:rPr>
                <w:b/>
              </w:rPr>
            </w:pPr>
          </w:p>
        </w:tc>
      </w:tr>
      <w:tr w:rsidR="00E2274D" w:rsidRPr="003870AB" w14:paraId="5134514F" w14:textId="77777777">
        <w:tc>
          <w:tcPr>
            <w:tcW w:w="1980" w:type="dxa"/>
            <w:shd w:val="clear" w:color="auto" w:fill="auto"/>
            <w:tcMar>
              <w:top w:w="100" w:type="dxa"/>
              <w:left w:w="100" w:type="dxa"/>
              <w:bottom w:w="100" w:type="dxa"/>
              <w:right w:w="100" w:type="dxa"/>
            </w:tcMar>
          </w:tcPr>
          <w:p w14:paraId="0000026A" w14:textId="77777777" w:rsidR="00E2274D" w:rsidRPr="003870AB" w:rsidRDefault="004018CF">
            <w:pPr>
              <w:widowControl w:val="0"/>
              <w:pBdr>
                <w:top w:val="nil"/>
                <w:left w:val="nil"/>
                <w:bottom w:val="nil"/>
                <w:right w:val="nil"/>
                <w:between w:val="nil"/>
              </w:pBdr>
              <w:jc w:val="center"/>
              <w:rPr>
                <w:b/>
              </w:rPr>
            </w:pPr>
            <w:r w:rsidRPr="003870AB">
              <w:rPr>
                <w:b/>
              </w:rPr>
              <w:lastRenderedPageBreak/>
              <w:t>Botón 3</w:t>
            </w:r>
          </w:p>
        </w:tc>
        <w:tc>
          <w:tcPr>
            <w:tcW w:w="12327" w:type="dxa"/>
            <w:shd w:val="clear" w:color="auto" w:fill="auto"/>
            <w:tcMar>
              <w:top w:w="100" w:type="dxa"/>
              <w:left w:w="100" w:type="dxa"/>
              <w:bottom w:w="100" w:type="dxa"/>
              <w:right w:w="100" w:type="dxa"/>
            </w:tcMar>
          </w:tcPr>
          <w:p w14:paraId="0000026B" w14:textId="77777777" w:rsidR="00E2274D" w:rsidRPr="003870AB" w:rsidRDefault="004018CF">
            <w:pPr>
              <w:widowControl w:val="0"/>
              <w:rPr>
                <w:b/>
              </w:rPr>
            </w:pPr>
            <w:r w:rsidRPr="003870AB">
              <w:rPr>
                <w:b/>
              </w:rPr>
              <w:t>Plantilla de casos de uso</w:t>
            </w:r>
          </w:p>
          <w:p w14:paraId="0000026C" w14:textId="69C9AA78" w:rsidR="00E2274D" w:rsidRPr="003870AB" w:rsidRDefault="004018CF">
            <w:pPr>
              <w:widowControl w:val="0"/>
            </w:pPr>
            <w:r w:rsidRPr="003870AB">
              <w:t xml:space="preserve">Los </w:t>
            </w:r>
            <w:r w:rsidR="003A63C2" w:rsidRPr="003870AB">
              <w:t>c</w:t>
            </w:r>
            <w:r w:rsidRPr="003870AB">
              <w:t>asos de uso enfocan el proceso de desarrollo debido a que varias actividades posteriores</w:t>
            </w:r>
            <w:r w:rsidR="00307521" w:rsidRPr="003870AB">
              <w:t>,</w:t>
            </w:r>
            <w:r w:rsidRPr="003870AB">
              <w:t xml:space="preserve"> como el diseño y pruebas</w:t>
            </w:r>
            <w:r w:rsidR="00307521" w:rsidRPr="003870AB">
              <w:t>,</w:t>
            </w:r>
            <w:r w:rsidRPr="003870AB">
              <w:t xml:space="preserve"> parten de ellos.  </w:t>
            </w:r>
          </w:p>
          <w:p w14:paraId="0000026D" w14:textId="77777777" w:rsidR="00E2274D" w:rsidRPr="003870AB" w:rsidRDefault="00E2274D">
            <w:pPr>
              <w:widowControl w:val="0"/>
              <w:rPr>
                <w:b/>
              </w:rPr>
            </w:pPr>
          </w:p>
        </w:tc>
      </w:tr>
    </w:tbl>
    <w:p w14:paraId="0000026E" w14:textId="77777777" w:rsidR="00E2274D" w:rsidRPr="003870AB" w:rsidRDefault="00E2274D">
      <w:pPr>
        <w:rPr>
          <w:b/>
        </w:rPr>
      </w:pPr>
    </w:p>
    <w:tbl>
      <w:tblPr>
        <w:tblStyle w:val="affffffffffffffff0"/>
        <w:tblW w:w="1431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12"/>
      </w:tblGrid>
      <w:tr w:rsidR="00E2274D" w:rsidRPr="003870AB" w14:paraId="5F202B19" w14:textId="77777777">
        <w:trPr>
          <w:trHeight w:val="444"/>
        </w:trPr>
        <w:tc>
          <w:tcPr>
            <w:tcW w:w="14312" w:type="dxa"/>
            <w:shd w:val="clear" w:color="auto" w:fill="8DB3E2"/>
          </w:tcPr>
          <w:p w14:paraId="0000026F" w14:textId="77777777" w:rsidR="00E2274D" w:rsidRPr="003870AB" w:rsidRDefault="004018CF">
            <w:pPr>
              <w:jc w:val="center"/>
              <w:rPr>
                <w:b/>
              </w:rPr>
            </w:pPr>
            <w:r w:rsidRPr="003870AB">
              <w:rPr>
                <w:b/>
              </w:rPr>
              <w:t>Cuadro de texto</w:t>
            </w:r>
          </w:p>
        </w:tc>
      </w:tr>
      <w:tr w:rsidR="00E2274D" w:rsidRPr="003870AB" w14:paraId="70225165" w14:textId="77777777">
        <w:tc>
          <w:tcPr>
            <w:tcW w:w="14312" w:type="dxa"/>
          </w:tcPr>
          <w:p w14:paraId="00000270" w14:textId="789DB806" w:rsidR="00E2274D" w:rsidRPr="003870AB" w:rsidRDefault="004018CF">
            <w:r w:rsidRPr="003870AB">
              <w:t xml:space="preserve">A continuación, </w:t>
            </w:r>
            <w:r w:rsidR="00307521" w:rsidRPr="003870AB">
              <w:t xml:space="preserve">se encuentra </w:t>
            </w:r>
            <w:r w:rsidRPr="003870AB">
              <w:t>una plantilla que contiene las especificaciones esenciales para escribir casos de uso.</w:t>
            </w:r>
          </w:p>
        </w:tc>
      </w:tr>
    </w:tbl>
    <w:p w14:paraId="00000271" w14:textId="77777777" w:rsidR="00E2274D" w:rsidRPr="003870AB" w:rsidRDefault="00E2274D">
      <w:pPr>
        <w:rPr>
          <w:b/>
        </w:rPr>
      </w:pPr>
    </w:p>
    <w:p w14:paraId="00000272" w14:textId="6AD4548A" w:rsidR="00E2274D" w:rsidRPr="003870AB" w:rsidRDefault="00AF642D">
      <w:pPr>
        <w:keepNext/>
        <w:pBdr>
          <w:top w:val="nil"/>
          <w:left w:val="nil"/>
          <w:bottom w:val="nil"/>
          <w:right w:val="nil"/>
          <w:between w:val="nil"/>
        </w:pBdr>
        <w:spacing w:after="200" w:line="240" w:lineRule="auto"/>
        <w:rPr>
          <w:i/>
          <w:color w:val="000000"/>
        </w:rPr>
      </w:pPr>
      <w:r w:rsidRPr="003870AB">
        <w:rPr>
          <w:b/>
          <w:color w:val="000000"/>
        </w:rPr>
        <w:lastRenderedPageBreak/>
        <w:t xml:space="preserve">Tabla 3 </w:t>
      </w:r>
      <w:r w:rsidR="004018CF" w:rsidRPr="003870AB">
        <w:rPr>
          <w:b/>
          <w:color w:val="000000"/>
        </w:rPr>
        <w:br/>
      </w:r>
      <w:r w:rsidR="004018CF" w:rsidRPr="003870AB">
        <w:rPr>
          <w:i/>
          <w:color w:val="000000"/>
        </w:rPr>
        <w:t>Plantilla para escribir el caso de uso</w:t>
      </w:r>
    </w:p>
    <w:p w14:paraId="00000273" w14:textId="77777777" w:rsidR="00E2274D" w:rsidRPr="003870AB" w:rsidRDefault="00000000">
      <w:pPr>
        <w:rPr>
          <w:b/>
        </w:rPr>
      </w:pPr>
      <w:sdt>
        <w:sdtPr>
          <w:tag w:val="goog_rdk_63"/>
          <w:id w:val="-550314713"/>
        </w:sdtPr>
        <w:sdtContent>
          <w:commentRangeStart w:id="99"/>
        </w:sdtContent>
      </w:sdt>
      <w:r w:rsidR="004018CF" w:rsidRPr="003870AB">
        <w:rPr>
          <w:noProof/>
        </w:rPr>
        <w:drawing>
          <wp:inline distT="0" distB="0" distL="0" distR="0" wp14:anchorId="0FB29A4F" wp14:editId="51D68611">
            <wp:extent cx="3783850" cy="4233820"/>
            <wp:effectExtent l="0" t="0" r="0" b="0"/>
            <wp:docPr id="71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78"/>
                    <a:srcRect/>
                    <a:stretch>
                      <a:fillRect/>
                    </a:stretch>
                  </pic:blipFill>
                  <pic:spPr>
                    <a:xfrm>
                      <a:off x="0" y="0"/>
                      <a:ext cx="3783850" cy="4233820"/>
                    </a:xfrm>
                    <a:prstGeom prst="rect">
                      <a:avLst/>
                    </a:prstGeom>
                    <a:ln/>
                  </pic:spPr>
                </pic:pic>
              </a:graphicData>
            </a:graphic>
          </wp:inline>
        </w:drawing>
      </w:r>
      <w:commentRangeEnd w:id="99"/>
      <w:r w:rsidR="004018CF" w:rsidRPr="003870AB">
        <w:commentReference w:id="99"/>
      </w:r>
    </w:p>
    <w:p w14:paraId="00000274" w14:textId="35BAA99D" w:rsidR="00E2274D" w:rsidRPr="003870AB" w:rsidRDefault="004018CF">
      <w:r w:rsidRPr="003870AB">
        <w:rPr>
          <w:i/>
        </w:rPr>
        <w:t>Nota</w:t>
      </w:r>
      <w:r w:rsidRPr="003870AB">
        <w:t xml:space="preserve">. </w:t>
      </w:r>
      <w:r w:rsidR="00AF642D" w:rsidRPr="003870AB">
        <w:t>A</w:t>
      </w:r>
      <w:r w:rsidRPr="003870AB">
        <w:t xml:space="preserve">daptada de </w:t>
      </w:r>
      <w:r w:rsidR="00AF642D" w:rsidRPr="003870AB">
        <w:rPr>
          <w:i/>
        </w:rPr>
        <w:t>Casos de uso y diagramas de casos de uso</w:t>
      </w:r>
      <w:r w:rsidR="00AF642D" w:rsidRPr="003870AB">
        <w:t xml:space="preserve">. </w:t>
      </w:r>
      <w:proofErr w:type="spellStart"/>
      <w:r w:rsidRPr="003870AB">
        <w:t>Universitat</w:t>
      </w:r>
      <w:proofErr w:type="spellEnd"/>
      <w:r w:rsidRPr="003870AB">
        <w:t xml:space="preserve"> </w:t>
      </w:r>
      <w:proofErr w:type="spellStart"/>
      <w:r w:rsidRPr="003870AB">
        <w:t>Politècnica</w:t>
      </w:r>
      <w:proofErr w:type="spellEnd"/>
      <w:r w:rsidRPr="003870AB">
        <w:t xml:space="preserve"> de València-UPV (2021)</w:t>
      </w:r>
      <w:r w:rsidR="00AF642D" w:rsidRPr="003870AB">
        <w:t xml:space="preserve">. </w:t>
      </w:r>
      <w:hyperlink r:id="rId79">
        <w:r w:rsidR="00AF642D" w:rsidRPr="003870AB">
          <w:rPr>
            <w:color w:val="0000FF"/>
            <w:u w:val="single"/>
          </w:rPr>
          <w:t>https://youtu.be/iFcDoP6jEeE</w:t>
        </w:r>
      </w:hyperlink>
    </w:p>
    <w:p w14:paraId="00000275" w14:textId="77777777" w:rsidR="00E2274D" w:rsidRPr="003870AB" w:rsidRDefault="00E2274D">
      <w:pPr>
        <w:rPr>
          <w:b/>
        </w:rPr>
      </w:pPr>
    </w:p>
    <w:tbl>
      <w:tblPr>
        <w:tblStyle w:val="affffffffffffffff1"/>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2E71A78E"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76"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77"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785CDDB1"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78" w14:textId="20E5D1EC" w:rsidR="00E2274D" w:rsidRPr="003870AB" w:rsidRDefault="004018CF">
            <w:pPr>
              <w:jc w:val="both"/>
            </w:pPr>
            <w:r w:rsidRPr="003870AB">
              <w:t xml:space="preserve">Los </w:t>
            </w:r>
            <w:r w:rsidR="00307521" w:rsidRPr="003870AB">
              <w:t>d</w:t>
            </w:r>
            <w:r w:rsidRPr="003870AB">
              <w:t xml:space="preserve">iagramas de </w:t>
            </w:r>
            <w:r w:rsidR="00307521" w:rsidRPr="003870AB">
              <w:t>c</w:t>
            </w:r>
            <w:r w:rsidRPr="003870AB">
              <w:t xml:space="preserve">asos de </w:t>
            </w:r>
            <w:r w:rsidR="00307521" w:rsidRPr="003870AB">
              <w:t>u</w:t>
            </w:r>
            <w:r w:rsidRPr="003870AB">
              <w:t xml:space="preserve">so ilustran la funcionalidad proporcionada por una unidad del sistema, representan gráficamente los diferentes casos de uso del sistema </w:t>
            </w:r>
            <w:r w:rsidR="00854E08" w:rsidRPr="003870AB">
              <w:t>y muestran</w:t>
            </w:r>
            <w:r w:rsidRPr="003870AB">
              <w:t xml:space="preserve"> las interacciones entre estos y los actores. No incluye detalles sobre implementación, interacción interna o restricciones de orden entre estos. Capturan los requisitos funcionales del sistema a desarrollar y sus elementos:</w:t>
            </w:r>
          </w:p>
          <w:p w14:paraId="00000279" w14:textId="77777777" w:rsidR="00E2274D" w:rsidRPr="003870AB" w:rsidRDefault="004018CF">
            <w:pPr>
              <w:numPr>
                <w:ilvl w:val="0"/>
                <w:numId w:val="13"/>
              </w:numPr>
              <w:pBdr>
                <w:top w:val="nil"/>
                <w:left w:val="nil"/>
                <w:bottom w:val="nil"/>
                <w:right w:val="nil"/>
                <w:between w:val="nil"/>
              </w:pBdr>
              <w:jc w:val="both"/>
            </w:pPr>
            <w:r w:rsidRPr="003870AB">
              <w:rPr>
                <w:color w:val="000000"/>
              </w:rPr>
              <w:t>Entorno del sistema y nombre del diagrama.</w:t>
            </w:r>
          </w:p>
          <w:p w14:paraId="0000027A" w14:textId="270D43A4" w:rsidR="00E2274D" w:rsidRPr="003870AB" w:rsidRDefault="004018CF">
            <w:pPr>
              <w:numPr>
                <w:ilvl w:val="0"/>
                <w:numId w:val="13"/>
              </w:numPr>
              <w:pBdr>
                <w:top w:val="nil"/>
                <w:left w:val="nil"/>
                <w:bottom w:val="nil"/>
                <w:right w:val="nil"/>
                <w:between w:val="nil"/>
              </w:pBdr>
              <w:jc w:val="both"/>
            </w:pPr>
            <w:r w:rsidRPr="003870AB">
              <w:rPr>
                <w:color w:val="000000"/>
              </w:rPr>
              <w:t xml:space="preserve">Casos de </w:t>
            </w:r>
            <w:r w:rsidR="00307521" w:rsidRPr="003870AB">
              <w:rPr>
                <w:color w:val="000000"/>
              </w:rPr>
              <w:t>u</w:t>
            </w:r>
            <w:r w:rsidRPr="003870AB">
              <w:rPr>
                <w:color w:val="000000"/>
              </w:rPr>
              <w:t>so, el conjunto de requisitos funcionales.</w:t>
            </w:r>
          </w:p>
          <w:p w14:paraId="0000027B" w14:textId="3C508DBB" w:rsidR="00E2274D" w:rsidRPr="003870AB" w:rsidRDefault="004018CF">
            <w:pPr>
              <w:numPr>
                <w:ilvl w:val="0"/>
                <w:numId w:val="13"/>
              </w:numPr>
              <w:pBdr>
                <w:top w:val="nil"/>
                <w:left w:val="nil"/>
                <w:bottom w:val="nil"/>
                <w:right w:val="nil"/>
                <w:between w:val="nil"/>
              </w:pBdr>
              <w:jc w:val="both"/>
            </w:pPr>
            <w:r w:rsidRPr="003870AB">
              <w:rPr>
                <w:color w:val="000000"/>
              </w:rPr>
              <w:t>Actor</w:t>
            </w:r>
            <w:r w:rsidR="00307521" w:rsidRPr="003870AB">
              <w:rPr>
                <w:color w:val="000000"/>
              </w:rPr>
              <w:t xml:space="preserve"> o </w:t>
            </w:r>
            <w:r w:rsidR="00854E08" w:rsidRPr="003870AB">
              <w:rPr>
                <w:color w:val="000000"/>
              </w:rPr>
              <w:t>actores externos</w:t>
            </w:r>
            <w:r w:rsidRPr="003870AB">
              <w:rPr>
                <w:color w:val="000000"/>
              </w:rPr>
              <w:t xml:space="preserve"> al sistema y que interactúan con este.</w:t>
            </w:r>
          </w:p>
          <w:p w14:paraId="0000027C" w14:textId="75D29967" w:rsidR="00E2274D" w:rsidRPr="003870AB" w:rsidRDefault="004018CF">
            <w:pPr>
              <w:numPr>
                <w:ilvl w:val="0"/>
                <w:numId w:val="13"/>
              </w:numPr>
              <w:pBdr>
                <w:top w:val="nil"/>
                <w:left w:val="nil"/>
                <w:bottom w:val="nil"/>
                <w:right w:val="nil"/>
                <w:between w:val="nil"/>
              </w:pBdr>
              <w:jc w:val="both"/>
            </w:pPr>
            <w:r w:rsidRPr="003870AB">
              <w:rPr>
                <w:color w:val="000000"/>
              </w:rPr>
              <w:t>Líneas de comunicación entre los elementos y que expresan una relación de inclusión, extensión y herencia.</w:t>
            </w:r>
          </w:p>
          <w:p w14:paraId="0000027D" w14:textId="77777777" w:rsidR="00E2274D" w:rsidRPr="003870AB" w:rsidRDefault="004018CF">
            <w:pPr>
              <w:numPr>
                <w:ilvl w:val="0"/>
                <w:numId w:val="13"/>
              </w:numPr>
              <w:pBdr>
                <w:top w:val="nil"/>
                <w:left w:val="nil"/>
                <w:bottom w:val="nil"/>
                <w:right w:val="nil"/>
                <w:between w:val="nil"/>
              </w:pBdr>
              <w:jc w:val="both"/>
            </w:pPr>
            <w:r w:rsidRPr="003870AB">
              <w:rPr>
                <w:color w:val="000000"/>
              </w:rPr>
              <w:t>La relación entre los varios actores solo es de herencia.</w:t>
            </w:r>
          </w:p>
          <w:p w14:paraId="0000027E" w14:textId="77777777" w:rsidR="00E2274D" w:rsidRPr="003870AB" w:rsidRDefault="00E2274D">
            <w:pPr>
              <w:pBdr>
                <w:top w:val="nil"/>
                <w:left w:val="nil"/>
                <w:bottom w:val="nil"/>
                <w:right w:val="nil"/>
                <w:between w:val="nil"/>
              </w:pBdr>
              <w:ind w:left="720"/>
              <w:jc w:val="both"/>
              <w:rPr>
                <w:color w:val="000000"/>
              </w:rPr>
            </w:pPr>
          </w:p>
          <w:p w14:paraId="0000027F" w14:textId="2B540512" w:rsidR="00E2274D" w:rsidRPr="003870AB" w:rsidRDefault="004018CF">
            <w:pPr>
              <w:keepNext/>
              <w:pBdr>
                <w:top w:val="nil"/>
                <w:left w:val="nil"/>
                <w:bottom w:val="nil"/>
                <w:right w:val="nil"/>
                <w:between w:val="nil"/>
              </w:pBdr>
              <w:spacing w:after="200"/>
              <w:rPr>
                <w:i/>
                <w:color w:val="000000"/>
              </w:rPr>
            </w:pPr>
            <w:r w:rsidRPr="003870AB">
              <w:rPr>
                <w:b/>
                <w:color w:val="000000"/>
              </w:rPr>
              <w:lastRenderedPageBreak/>
              <w:t xml:space="preserve">Figura </w:t>
            </w:r>
            <w:r w:rsidR="00CC100C" w:rsidRPr="003870AB">
              <w:rPr>
                <w:b/>
                <w:color w:val="000000"/>
              </w:rPr>
              <w:t>7</w:t>
            </w:r>
            <w:r w:rsidRPr="003870AB">
              <w:rPr>
                <w:i/>
                <w:color w:val="000000"/>
              </w:rPr>
              <w:br/>
              <w:t>Ejemplo de diagrama de caso de uso</w:t>
            </w:r>
          </w:p>
          <w:p w14:paraId="00000280" w14:textId="77777777" w:rsidR="00E2274D" w:rsidRPr="003870AB" w:rsidRDefault="00000000">
            <w:pPr>
              <w:pBdr>
                <w:top w:val="nil"/>
                <w:left w:val="nil"/>
                <w:bottom w:val="nil"/>
                <w:right w:val="nil"/>
                <w:between w:val="nil"/>
              </w:pBdr>
              <w:ind w:left="720"/>
              <w:jc w:val="both"/>
            </w:pPr>
            <w:sdt>
              <w:sdtPr>
                <w:tag w:val="goog_rdk_64"/>
                <w:id w:val="-1301675725"/>
              </w:sdtPr>
              <w:sdtContent>
                <w:commentRangeStart w:id="100"/>
              </w:sdtContent>
            </w:sdt>
            <w:r w:rsidR="004018CF" w:rsidRPr="003870AB">
              <w:rPr>
                <w:noProof/>
              </w:rPr>
              <w:drawing>
                <wp:inline distT="0" distB="0" distL="0" distR="0" wp14:anchorId="2DE20AF3" wp14:editId="53CADEC6">
                  <wp:extent cx="3750894" cy="3089943"/>
                  <wp:effectExtent l="0" t="0" r="0" b="0"/>
                  <wp:docPr id="71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0"/>
                          <a:srcRect/>
                          <a:stretch>
                            <a:fillRect/>
                          </a:stretch>
                        </pic:blipFill>
                        <pic:spPr>
                          <a:xfrm>
                            <a:off x="0" y="0"/>
                            <a:ext cx="3750894" cy="3089943"/>
                          </a:xfrm>
                          <a:prstGeom prst="rect">
                            <a:avLst/>
                          </a:prstGeom>
                          <a:ln/>
                        </pic:spPr>
                      </pic:pic>
                    </a:graphicData>
                  </a:graphic>
                </wp:inline>
              </w:drawing>
            </w:r>
            <w:commentRangeEnd w:id="100"/>
            <w:r w:rsidR="004018CF" w:rsidRPr="003870AB">
              <w:commentReference w:id="100"/>
            </w:r>
          </w:p>
          <w:p w14:paraId="00000281" w14:textId="2B411538" w:rsidR="00E2274D" w:rsidRPr="003870AB" w:rsidRDefault="004018CF">
            <w:pPr>
              <w:pBdr>
                <w:top w:val="nil"/>
                <w:left w:val="nil"/>
                <w:bottom w:val="nil"/>
                <w:right w:val="nil"/>
                <w:between w:val="nil"/>
              </w:pBdr>
              <w:ind w:left="720"/>
              <w:jc w:val="both"/>
            </w:pPr>
            <w:r w:rsidRPr="003870AB">
              <w:rPr>
                <w:i/>
              </w:rPr>
              <w:t>Nota</w:t>
            </w:r>
            <w:r w:rsidRPr="003870AB">
              <w:t xml:space="preserve">. </w:t>
            </w:r>
            <w:r w:rsidR="00691E12" w:rsidRPr="00691E12">
              <w:rPr>
                <w:i/>
                <w:iCs/>
              </w:rPr>
              <w:t>Reproducida</w:t>
            </w:r>
            <w:r w:rsidRPr="003870AB">
              <w:t xml:space="preserve"> de </w:t>
            </w:r>
            <w:r w:rsidR="00CC100C" w:rsidRPr="003870AB">
              <w:rPr>
                <w:i/>
              </w:rPr>
              <w:t>Casos de uso y diagramas de casos de uso</w:t>
            </w:r>
            <w:r w:rsidR="00CC100C" w:rsidRPr="003870AB">
              <w:t xml:space="preserve">. </w:t>
            </w:r>
            <w:proofErr w:type="spellStart"/>
            <w:r w:rsidRPr="003870AB">
              <w:t>Universitat</w:t>
            </w:r>
            <w:proofErr w:type="spellEnd"/>
            <w:r w:rsidRPr="003870AB">
              <w:t xml:space="preserve"> </w:t>
            </w:r>
            <w:proofErr w:type="spellStart"/>
            <w:r w:rsidRPr="003870AB">
              <w:t>Politècnica</w:t>
            </w:r>
            <w:proofErr w:type="spellEnd"/>
            <w:r w:rsidRPr="003870AB">
              <w:t xml:space="preserve"> de València-UPV (2021)</w:t>
            </w:r>
            <w:r w:rsidR="00437927" w:rsidRPr="003870AB">
              <w:t xml:space="preserve">. </w:t>
            </w:r>
            <w:hyperlink r:id="rId81">
              <w:r w:rsidR="00437927" w:rsidRPr="003870AB">
                <w:rPr>
                  <w:color w:val="0000FF"/>
                  <w:u w:val="single"/>
                </w:rPr>
                <w:t>https://youtu.be/iFcDoP6jEeE</w:t>
              </w:r>
            </w:hyperlink>
          </w:p>
        </w:tc>
      </w:tr>
      <w:tr w:rsidR="00E2274D" w:rsidRPr="003870AB" w14:paraId="1DB1BCF6"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3" w14:textId="479EAB47" w:rsidR="00E2274D" w:rsidRPr="003870AB" w:rsidRDefault="004018CF">
            <w:pPr>
              <w:jc w:val="both"/>
            </w:pPr>
            <w:r w:rsidRPr="003870AB">
              <w:lastRenderedPageBreak/>
              <w:t>En la figura anterior se ven los elementos del diagrama</w:t>
            </w:r>
            <w:r w:rsidR="00DF3A3E" w:rsidRPr="003870AB">
              <w:t>: e</w:t>
            </w:r>
            <w:r w:rsidRPr="003870AB">
              <w:t xml:space="preserve">l rectángulo que representa el </w:t>
            </w:r>
            <w:r w:rsidR="00DF3A3E" w:rsidRPr="003870AB">
              <w:t>s</w:t>
            </w:r>
            <w:r w:rsidRPr="003870AB">
              <w:t xml:space="preserve">istema y dentro de este los </w:t>
            </w:r>
            <w:r w:rsidR="00DF3A3E" w:rsidRPr="003870AB">
              <w:t>c</w:t>
            </w:r>
            <w:r w:rsidRPr="003870AB">
              <w:t xml:space="preserve">asos de </w:t>
            </w:r>
            <w:r w:rsidR="00DF3A3E" w:rsidRPr="003870AB">
              <w:t>u</w:t>
            </w:r>
            <w:r w:rsidRPr="003870AB">
              <w:t>so que indican sus funciones</w:t>
            </w:r>
            <w:r w:rsidR="00DF3A3E" w:rsidRPr="003870AB">
              <w:t xml:space="preserve">; </w:t>
            </w:r>
            <w:r w:rsidRPr="003870AB">
              <w:t>las figuras representan los actores externos al sistema. Las relaciones entre actor y caso de uso se dibujan con una línea simple. Las flechas etiquetadas representan las relaciones entre los casos de uso. La relación "incluir" indica que un caso de uso es necesitado por otro para poder cumplir una tarea y que el primero puede realizar todos los eventos del caso incluido. La relación "extender" indica opciones que pueden o no ejecutarse para cierto caso de uso.</w:t>
            </w:r>
          </w:p>
          <w:p w14:paraId="00000284" w14:textId="77777777" w:rsidR="00E2274D" w:rsidRPr="003870AB" w:rsidRDefault="00E2274D">
            <w:pPr>
              <w:jc w:val="both"/>
            </w:pPr>
          </w:p>
          <w:p w14:paraId="00000285" w14:textId="1751DDB2" w:rsidR="00E2274D" w:rsidRPr="003870AB" w:rsidRDefault="004018CF">
            <w:pPr>
              <w:jc w:val="both"/>
            </w:pPr>
            <w:r w:rsidRPr="003870AB">
              <w:lastRenderedPageBreak/>
              <w:t>Por ejemplo, solo el ACTOR</w:t>
            </w:r>
            <w:r w:rsidR="007B363B" w:rsidRPr="003870AB">
              <w:t xml:space="preserve"> </w:t>
            </w:r>
            <w:r w:rsidRPr="003870AB">
              <w:t>1 (Socio) puede ejecutar todos los casos de uso, el ACTOR</w:t>
            </w:r>
            <w:r w:rsidR="007B363B" w:rsidRPr="003870AB">
              <w:t xml:space="preserve"> </w:t>
            </w:r>
            <w:r w:rsidRPr="003870AB">
              <w:t>2 (Cliente) no puede ejecutar el caso de uso REPETIR ÚLTIMA COMPRA. El caso PAGO CON TARJETA DEBITO siempre incluye el caso IDENTIFICAR LA TARJETA, pero el caso OFRECER AYUDA es una alternativa, finalmente IDENTIFICAR LA TARJETA se puede hacer con IDENTIFICAR CON PIN o IDENTIFICAR POR CONTACTO que involucra el actor LECTOR NFC.</w:t>
            </w:r>
          </w:p>
          <w:p w14:paraId="00000286" w14:textId="77777777" w:rsidR="00E2274D" w:rsidRPr="003870AB" w:rsidRDefault="00E2274D">
            <w:pPr>
              <w:jc w:val="both"/>
            </w:pPr>
          </w:p>
          <w:p w14:paraId="00000287" w14:textId="77777777" w:rsidR="00E2274D" w:rsidRPr="003870AB" w:rsidRDefault="004018CF">
            <w:pPr>
              <w:jc w:val="both"/>
            </w:pPr>
            <w:r w:rsidRPr="003870AB">
              <w:t>Los diagramas sirven para identificar actores externos y delimitar el sistema, indicando las relaciones y complementándose con las plantillas que describen cada uno de los casos de uso ilustrados.</w:t>
            </w:r>
          </w:p>
        </w:tc>
      </w:tr>
    </w:tbl>
    <w:p w14:paraId="00000289" w14:textId="77777777" w:rsidR="00E2274D" w:rsidRPr="003870AB" w:rsidRDefault="00E2274D">
      <w:pPr>
        <w:rPr>
          <w:b/>
        </w:rPr>
      </w:pPr>
    </w:p>
    <w:p w14:paraId="0000028D" w14:textId="77777777" w:rsidR="00E2274D" w:rsidRPr="003870AB" w:rsidRDefault="00E2274D">
      <w:pPr>
        <w:rPr>
          <w:b/>
        </w:rPr>
      </w:pPr>
    </w:p>
    <w:p w14:paraId="0000028E" w14:textId="77777777" w:rsidR="00E2274D" w:rsidRPr="003870AB" w:rsidRDefault="00E2274D">
      <w:pPr>
        <w:rPr>
          <w:b/>
        </w:rPr>
      </w:pPr>
    </w:p>
    <w:tbl>
      <w:tblPr>
        <w:tblStyle w:val="affffffffffffffff3"/>
        <w:tblW w:w="142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17"/>
      </w:tblGrid>
      <w:tr w:rsidR="00E2274D" w:rsidRPr="003870AB" w14:paraId="2EF1BBE2" w14:textId="77777777">
        <w:trPr>
          <w:trHeight w:val="444"/>
        </w:trPr>
        <w:tc>
          <w:tcPr>
            <w:tcW w:w="14217" w:type="dxa"/>
            <w:shd w:val="clear" w:color="auto" w:fill="8DB3E2"/>
          </w:tcPr>
          <w:p w14:paraId="0000028F" w14:textId="77777777" w:rsidR="00E2274D" w:rsidRPr="003870AB" w:rsidRDefault="004018CF">
            <w:pPr>
              <w:jc w:val="center"/>
              <w:rPr>
                <w:b/>
              </w:rPr>
            </w:pPr>
            <w:r w:rsidRPr="003870AB">
              <w:rPr>
                <w:b/>
              </w:rPr>
              <w:t>Cuadro de texto</w:t>
            </w:r>
          </w:p>
        </w:tc>
      </w:tr>
      <w:tr w:rsidR="00E2274D" w:rsidRPr="003870AB" w14:paraId="0AC18E4B" w14:textId="77777777">
        <w:tc>
          <w:tcPr>
            <w:tcW w:w="14217" w:type="dxa"/>
          </w:tcPr>
          <w:p w14:paraId="00000290" w14:textId="437FCCB2" w:rsidR="00E2274D" w:rsidRPr="003870AB" w:rsidRDefault="004018CF">
            <w:pPr>
              <w:pBdr>
                <w:top w:val="nil"/>
                <w:left w:val="nil"/>
                <w:bottom w:val="nil"/>
                <w:right w:val="nil"/>
                <w:between w:val="nil"/>
              </w:pBdr>
            </w:pPr>
            <w:r w:rsidRPr="003870AB">
              <w:t xml:space="preserve">Para afianzar el aprendizaje del lenguaje UML </w:t>
            </w:r>
            <w:r w:rsidR="00E77609" w:rsidRPr="003870AB">
              <w:t xml:space="preserve">se </w:t>
            </w:r>
            <w:r w:rsidRPr="003870AB">
              <w:t xml:space="preserve">invita a ver el </w:t>
            </w:r>
            <w:r w:rsidR="002319E0" w:rsidRPr="003870AB">
              <w:t xml:space="preserve">siguiente </w:t>
            </w:r>
            <w:r w:rsidRPr="003870AB">
              <w:t>video</w:t>
            </w:r>
          </w:p>
        </w:tc>
      </w:tr>
    </w:tbl>
    <w:p w14:paraId="00000291" w14:textId="77777777" w:rsidR="00E2274D" w:rsidRPr="003870AB" w:rsidRDefault="00E2274D">
      <w:pPr>
        <w:rPr>
          <w:b/>
        </w:rPr>
      </w:pPr>
    </w:p>
    <w:p w14:paraId="00000292" w14:textId="77777777" w:rsidR="00E2274D" w:rsidRPr="003870AB" w:rsidRDefault="004018CF">
      <w:pPr>
        <w:rPr>
          <w:b/>
        </w:rPr>
      </w:pPr>
      <w:r w:rsidRPr="003870AB">
        <w:rPr>
          <w:b/>
        </w:rPr>
        <w:t>VIDEO INSTRUCCIONAL 228131_V2</w:t>
      </w:r>
    </w:p>
    <w:p w14:paraId="00000293" w14:textId="77777777" w:rsidR="00E2274D" w:rsidRPr="003870AB" w:rsidRDefault="00E2274D">
      <w:pPr>
        <w:rPr>
          <w:b/>
        </w:rPr>
      </w:pPr>
    </w:p>
    <w:p w14:paraId="00000294" w14:textId="77777777" w:rsidR="00E2274D" w:rsidRPr="003870AB" w:rsidRDefault="004018CF">
      <w:pPr>
        <w:rPr>
          <w:b/>
        </w:rPr>
      </w:pPr>
      <w:r w:rsidRPr="003870AB">
        <w:rPr>
          <w:b/>
        </w:rPr>
        <w:t>Mapas de procesos y diagramas de flujo.</w:t>
      </w:r>
    </w:p>
    <w:p w14:paraId="00000295" w14:textId="77777777" w:rsidR="00E2274D" w:rsidRPr="003870AB" w:rsidRDefault="00E2274D">
      <w:pPr>
        <w:rPr>
          <w:b/>
        </w:rPr>
      </w:pPr>
    </w:p>
    <w:tbl>
      <w:tblPr>
        <w:tblStyle w:val="affffffffffffffff4"/>
        <w:tblW w:w="1416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735"/>
      </w:tblGrid>
      <w:tr w:rsidR="00E2274D" w:rsidRPr="003870AB" w14:paraId="3E7C87C5"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96" w14:textId="77777777" w:rsidR="00E2274D" w:rsidRPr="003870AB" w:rsidRDefault="004018CF">
            <w:pPr>
              <w:widowControl w:val="0"/>
              <w:rPr>
                <w:b/>
              </w:rPr>
            </w:pPr>
            <w:r w:rsidRPr="003870AB">
              <w:rPr>
                <w:b/>
              </w:rPr>
              <w:t>Tipo de recurso</w:t>
            </w:r>
          </w:p>
        </w:tc>
        <w:tc>
          <w:tcPr>
            <w:tcW w:w="127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97"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269E820D" w14:textId="77777777">
        <w:trPr>
          <w:trHeight w:val="420"/>
        </w:trPr>
        <w:tc>
          <w:tcPr>
            <w:tcW w:w="141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98" w14:textId="6CA552A1" w:rsidR="00E2274D" w:rsidRPr="003870AB" w:rsidRDefault="00000000">
            <w:pPr>
              <w:jc w:val="both"/>
            </w:pPr>
            <w:sdt>
              <w:sdtPr>
                <w:tag w:val="goog_rdk_65"/>
                <w:id w:val="-1797063710"/>
              </w:sdtPr>
              <w:sdtContent>
                <w:commentRangeStart w:id="101"/>
              </w:sdtContent>
            </w:sdt>
            <w:commentRangeEnd w:id="101"/>
            <w:r w:rsidR="004018CF" w:rsidRPr="003870AB">
              <w:commentReference w:id="101"/>
            </w:r>
            <w:r w:rsidR="004018CF" w:rsidRPr="003870AB">
              <w:t xml:space="preserve">Los </w:t>
            </w:r>
            <w:r w:rsidR="002319E0" w:rsidRPr="003870AB">
              <w:t>m</w:t>
            </w:r>
            <w:r w:rsidR="004018CF" w:rsidRPr="003870AB">
              <w:t xml:space="preserve">apas de </w:t>
            </w:r>
            <w:r w:rsidR="002319E0" w:rsidRPr="003870AB">
              <w:t>p</w:t>
            </w:r>
            <w:r w:rsidR="004018CF" w:rsidRPr="003870AB">
              <w:t xml:space="preserve">rocesos </w:t>
            </w:r>
            <w:r w:rsidR="002319E0" w:rsidRPr="003870AB">
              <w:t xml:space="preserve">se </w:t>
            </w:r>
            <w:r w:rsidR="004018CF" w:rsidRPr="003870AB">
              <w:t>muestran visualmente mediante pasos y decisiones, también se conoce</w:t>
            </w:r>
            <w:r w:rsidR="002319E0" w:rsidRPr="003870AB">
              <w:t>n</w:t>
            </w:r>
            <w:r w:rsidR="004018CF" w:rsidRPr="003870AB">
              <w:t xml:space="preserve"> como </w:t>
            </w:r>
            <w:r w:rsidR="002319E0" w:rsidRPr="003870AB">
              <w:t>d</w:t>
            </w:r>
            <w:r w:rsidR="004018CF" w:rsidRPr="003870AB">
              <w:t>iagrama</w:t>
            </w:r>
            <w:r w:rsidR="002319E0" w:rsidRPr="003870AB">
              <w:t>s</w:t>
            </w:r>
            <w:r w:rsidR="004018CF" w:rsidRPr="003870AB">
              <w:t xml:space="preserve"> de </w:t>
            </w:r>
            <w:r w:rsidR="002319E0" w:rsidRPr="003870AB">
              <w:t>f</w:t>
            </w:r>
            <w:r w:rsidR="004018CF" w:rsidRPr="003870AB">
              <w:t>lujo que indica</w:t>
            </w:r>
            <w:r w:rsidR="002319E0" w:rsidRPr="003870AB">
              <w:t>n</w:t>
            </w:r>
            <w:r w:rsidR="004018CF" w:rsidRPr="003870AB">
              <w:t xml:space="preserve"> el sentido de las tareas, las decisiones que deben tomarse y las relaciones fundamentales entre los pasos. Ayuda a organizar los procesos y los hace entendibles. </w:t>
            </w:r>
            <w:r w:rsidR="004018CF" w:rsidRPr="003870AB">
              <w:rPr>
                <w:noProof/>
              </w:rPr>
              <w:drawing>
                <wp:anchor distT="0" distB="0" distL="114300" distR="114300" simplePos="0" relativeHeight="251659264" behindDoc="0" locked="0" layoutInCell="1" hidden="0" allowOverlap="1" wp14:anchorId="28D12B3F" wp14:editId="7B74D724">
                  <wp:simplePos x="0" y="0"/>
                  <wp:positionH relativeFrom="column">
                    <wp:posOffset>5369560</wp:posOffset>
                  </wp:positionH>
                  <wp:positionV relativeFrom="paragraph">
                    <wp:posOffset>0</wp:posOffset>
                  </wp:positionV>
                  <wp:extent cx="3397885" cy="2190750"/>
                  <wp:effectExtent l="0" t="0" r="0" b="0"/>
                  <wp:wrapSquare wrapText="bothSides" distT="0" distB="0" distL="114300" distR="114300"/>
                  <wp:docPr id="727" name="image48.jpg" descr="Diagrama de flujo metodologÃ­a de la informaciÃ³n icono de operaciÃ³n"/>
                  <wp:cNvGraphicFramePr/>
                  <a:graphic xmlns:a="http://schemas.openxmlformats.org/drawingml/2006/main">
                    <a:graphicData uri="http://schemas.openxmlformats.org/drawingml/2006/picture">
                      <pic:pic xmlns:pic="http://schemas.openxmlformats.org/drawingml/2006/picture">
                        <pic:nvPicPr>
                          <pic:cNvPr id="0" name="image48.jpg" descr="Diagrama de flujo metodologÃ­a de la informaciÃ³n icono de operaciÃ³n"/>
                          <pic:cNvPicPr preferRelativeResize="0"/>
                        </pic:nvPicPr>
                        <pic:blipFill>
                          <a:blip r:embed="rId82"/>
                          <a:srcRect/>
                          <a:stretch>
                            <a:fillRect/>
                          </a:stretch>
                        </pic:blipFill>
                        <pic:spPr>
                          <a:xfrm>
                            <a:off x="0" y="0"/>
                            <a:ext cx="3397885" cy="2190750"/>
                          </a:xfrm>
                          <a:prstGeom prst="rect">
                            <a:avLst/>
                          </a:prstGeom>
                          <a:ln/>
                        </pic:spPr>
                      </pic:pic>
                    </a:graphicData>
                  </a:graphic>
                </wp:anchor>
              </w:drawing>
            </w:r>
          </w:p>
          <w:p w14:paraId="00000299" w14:textId="77777777" w:rsidR="00E2274D" w:rsidRPr="003870AB" w:rsidRDefault="00E2274D">
            <w:pPr>
              <w:jc w:val="both"/>
            </w:pPr>
          </w:p>
          <w:p w14:paraId="0000029A" w14:textId="1D5FDF74" w:rsidR="00E2274D" w:rsidRPr="003870AB" w:rsidRDefault="004018CF">
            <w:pPr>
              <w:widowControl w:val="0"/>
            </w:pPr>
            <w:r w:rsidRPr="003870AB">
              <w:t xml:space="preserve">El uso de mapas de procesos mejora la comunicación y documentación, ayudando al equipo de trabajo a identificar cuellos de botella, repeticiones y demoras. </w:t>
            </w:r>
          </w:p>
          <w:p w14:paraId="0000029B" w14:textId="77777777" w:rsidR="00E2274D" w:rsidRPr="003870AB" w:rsidRDefault="00E2274D">
            <w:pPr>
              <w:widowControl w:val="0"/>
            </w:pPr>
          </w:p>
          <w:p w14:paraId="0000029C" w14:textId="77777777" w:rsidR="00E2274D" w:rsidRPr="003870AB" w:rsidRDefault="00E2274D">
            <w:pPr>
              <w:widowControl w:val="0"/>
            </w:pPr>
          </w:p>
          <w:p w14:paraId="0000029D" w14:textId="77777777" w:rsidR="00E2274D" w:rsidRPr="003870AB" w:rsidRDefault="00E2274D">
            <w:pPr>
              <w:widowControl w:val="0"/>
            </w:pPr>
          </w:p>
          <w:p w14:paraId="0000029E" w14:textId="77777777" w:rsidR="00E2274D" w:rsidRPr="003870AB" w:rsidRDefault="00E2274D">
            <w:pPr>
              <w:widowControl w:val="0"/>
              <w:jc w:val="right"/>
            </w:pPr>
          </w:p>
          <w:p w14:paraId="0000029F" w14:textId="77777777" w:rsidR="00E2274D" w:rsidRPr="003870AB" w:rsidRDefault="004018CF">
            <w:pPr>
              <w:widowControl w:val="0"/>
              <w:jc w:val="right"/>
              <w:rPr>
                <w:color w:val="B7B7B7"/>
              </w:rPr>
            </w:pPr>
            <w:r w:rsidRPr="003870AB">
              <w:t>Imagen: 228131_i302</w:t>
            </w:r>
          </w:p>
        </w:tc>
      </w:tr>
    </w:tbl>
    <w:p w14:paraId="000002A1" w14:textId="77777777" w:rsidR="00E2274D" w:rsidRPr="003870AB" w:rsidRDefault="00E2274D">
      <w:pPr>
        <w:rPr>
          <w:b/>
        </w:rPr>
      </w:pPr>
    </w:p>
    <w:tbl>
      <w:tblPr>
        <w:tblStyle w:val="affffffffffffffff5"/>
        <w:tblW w:w="1431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12"/>
      </w:tblGrid>
      <w:tr w:rsidR="00E2274D" w:rsidRPr="003870AB" w14:paraId="29EFF2B5" w14:textId="77777777">
        <w:trPr>
          <w:trHeight w:val="444"/>
        </w:trPr>
        <w:tc>
          <w:tcPr>
            <w:tcW w:w="14312" w:type="dxa"/>
            <w:shd w:val="clear" w:color="auto" w:fill="8DB3E2"/>
          </w:tcPr>
          <w:p w14:paraId="000002A2" w14:textId="77777777" w:rsidR="00E2274D" w:rsidRPr="003870AB" w:rsidRDefault="004018CF">
            <w:pPr>
              <w:jc w:val="center"/>
              <w:rPr>
                <w:b/>
              </w:rPr>
            </w:pPr>
            <w:r w:rsidRPr="003870AB">
              <w:rPr>
                <w:b/>
              </w:rPr>
              <w:t>Cuadro de texto</w:t>
            </w:r>
          </w:p>
        </w:tc>
      </w:tr>
      <w:tr w:rsidR="00E2274D" w:rsidRPr="003870AB" w14:paraId="753ED641" w14:textId="77777777">
        <w:tc>
          <w:tcPr>
            <w:tcW w:w="14312" w:type="dxa"/>
          </w:tcPr>
          <w:p w14:paraId="000002A3" w14:textId="2838531F" w:rsidR="00E2274D" w:rsidRPr="003870AB" w:rsidRDefault="004018CF">
            <w:r w:rsidRPr="003870AB">
              <w:t xml:space="preserve">La figura muestra los elementos del diagrama de flujo que incluyen acciones, pasos de actividades, puntos de decisión, funciones, entradas o salidas, personas involucradas, cuantificación del proceso y tiempo necesario. Cada elemento se representa con un símbolo específico, como una flecha, </w:t>
            </w:r>
            <w:r w:rsidR="00051740" w:rsidRPr="003870AB">
              <w:t xml:space="preserve">un </w:t>
            </w:r>
            <w:r w:rsidRPr="003870AB">
              <w:t xml:space="preserve">círculo, </w:t>
            </w:r>
            <w:r w:rsidR="00051740" w:rsidRPr="003870AB">
              <w:t xml:space="preserve">un </w:t>
            </w:r>
            <w:r w:rsidRPr="003870AB">
              <w:t xml:space="preserve">diamante, </w:t>
            </w:r>
            <w:r w:rsidR="00051740" w:rsidRPr="003870AB">
              <w:t xml:space="preserve">un </w:t>
            </w:r>
            <w:r w:rsidRPr="003870AB">
              <w:t xml:space="preserve">recuadro, </w:t>
            </w:r>
            <w:r w:rsidR="00051740" w:rsidRPr="003870AB">
              <w:t xml:space="preserve">un </w:t>
            </w:r>
            <w:r w:rsidRPr="003870AB">
              <w:t xml:space="preserve">óvalo </w:t>
            </w:r>
            <w:r w:rsidR="00051740" w:rsidRPr="003870AB">
              <w:t xml:space="preserve">o un </w:t>
            </w:r>
            <w:r w:rsidRPr="003870AB">
              <w:t>rectángulo.</w:t>
            </w:r>
          </w:p>
        </w:tc>
      </w:tr>
    </w:tbl>
    <w:p w14:paraId="000002A4" w14:textId="77777777" w:rsidR="00E2274D" w:rsidRPr="003870AB" w:rsidRDefault="00E2274D">
      <w:pPr>
        <w:rPr>
          <w:b/>
        </w:rPr>
      </w:pPr>
    </w:p>
    <w:p w14:paraId="000002A5" w14:textId="13D9848A" w:rsidR="00E2274D" w:rsidRPr="003870AB" w:rsidRDefault="004018CF">
      <w:pPr>
        <w:keepNext/>
        <w:pBdr>
          <w:top w:val="nil"/>
          <w:left w:val="nil"/>
          <w:bottom w:val="nil"/>
          <w:right w:val="nil"/>
          <w:between w:val="nil"/>
        </w:pBdr>
        <w:spacing w:after="200" w:line="240" w:lineRule="auto"/>
        <w:rPr>
          <w:i/>
          <w:color w:val="000000"/>
        </w:rPr>
      </w:pPr>
      <w:r w:rsidRPr="003870AB">
        <w:rPr>
          <w:b/>
          <w:color w:val="000000"/>
        </w:rPr>
        <w:t xml:space="preserve">Figura </w:t>
      </w:r>
      <w:r w:rsidR="00E53965" w:rsidRPr="003870AB">
        <w:rPr>
          <w:b/>
          <w:color w:val="000000"/>
        </w:rPr>
        <w:t>8</w:t>
      </w:r>
      <w:r w:rsidRPr="003870AB">
        <w:rPr>
          <w:b/>
          <w:color w:val="000000"/>
        </w:rPr>
        <w:br/>
      </w:r>
      <w:r w:rsidRPr="003870AB">
        <w:rPr>
          <w:i/>
          <w:color w:val="000000"/>
        </w:rPr>
        <w:t>Símbolos del diagrama de flujo (procesos)</w:t>
      </w:r>
    </w:p>
    <w:p w14:paraId="000002A6" w14:textId="1BBD2394" w:rsidR="00E2274D" w:rsidRDefault="00000000">
      <w:sdt>
        <w:sdtPr>
          <w:tag w:val="goog_rdk_66"/>
          <w:id w:val="224188252"/>
        </w:sdtPr>
        <w:sdtContent/>
      </w:sdt>
    </w:p>
    <w:p w14:paraId="5CC93D4C" w14:textId="2F416E78" w:rsidR="0051605B" w:rsidRDefault="0051605B"/>
    <w:p w14:paraId="7C37AD9C" w14:textId="74A8CC13" w:rsidR="0051605B" w:rsidRPr="003870AB" w:rsidRDefault="0051605B">
      <w:pPr>
        <w:rPr>
          <w:b/>
        </w:rPr>
      </w:pPr>
      <w:commentRangeStart w:id="102"/>
      <w:r>
        <w:rPr>
          <w:noProof/>
        </w:rPr>
        <w:lastRenderedPageBreak/>
        <w:drawing>
          <wp:inline distT="0" distB="0" distL="0" distR="0" wp14:anchorId="2A2533E5" wp14:editId="4F7CF829">
            <wp:extent cx="2743200" cy="2743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5473" cy="2755473"/>
                    </a:xfrm>
                    <a:prstGeom prst="rect">
                      <a:avLst/>
                    </a:prstGeom>
                    <a:noFill/>
                    <a:ln>
                      <a:noFill/>
                    </a:ln>
                  </pic:spPr>
                </pic:pic>
              </a:graphicData>
            </a:graphic>
          </wp:inline>
        </w:drawing>
      </w:r>
      <w:commentRangeEnd w:id="102"/>
      <w:r>
        <w:rPr>
          <w:rStyle w:val="Refdecomentario"/>
        </w:rPr>
        <w:commentReference w:id="102"/>
      </w:r>
    </w:p>
    <w:p w14:paraId="000002A7" w14:textId="2C8B639A" w:rsidR="00E2274D" w:rsidRPr="003870AB" w:rsidRDefault="004018CF">
      <w:r w:rsidRPr="003870AB">
        <w:rPr>
          <w:i/>
        </w:rPr>
        <w:t>Nota.</w:t>
      </w:r>
      <w:r w:rsidRPr="003870AB">
        <w:t xml:space="preserve"> </w:t>
      </w:r>
      <w:r w:rsidR="00E53965" w:rsidRPr="003870AB">
        <w:t>A</w:t>
      </w:r>
      <w:r w:rsidRPr="003870AB">
        <w:t>daptad</w:t>
      </w:r>
      <w:r w:rsidR="00A1136A" w:rsidRPr="003870AB">
        <w:t>a</w:t>
      </w:r>
      <w:r w:rsidRPr="003870AB">
        <w:t xml:space="preserve"> de </w:t>
      </w:r>
      <w:r w:rsidR="00E53965" w:rsidRPr="003870AB">
        <w:rPr>
          <w:i/>
          <w:color w:val="000000"/>
        </w:rPr>
        <w:t xml:space="preserve">¿Cuáles son tus necesidades de creación de mapas de procesos? </w:t>
      </w:r>
      <w:proofErr w:type="spellStart"/>
      <w:r w:rsidRPr="003870AB">
        <w:t>Lucidchart</w:t>
      </w:r>
      <w:proofErr w:type="spellEnd"/>
      <w:r w:rsidRPr="003870AB">
        <w:t xml:space="preserve"> (2021)</w:t>
      </w:r>
      <w:r w:rsidR="002174BA" w:rsidRPr="003870AB">
        <w:t xml:space="preserve">. </w:t>
      </w:r>
      <w:hyperlink r:id="rId84">
        <w:r w:rsidR="002174BA" w:rsidRPr="003870AB">
          <w:rPr>
            <w:color w:val="0000FF"/>
            <w:u w:val="single"/>
          </w:rPr>
          <w:t>https://www.lucidchart.com/pages/es/que-es-la-creacion-de-mapas-de-procesos</w:t>
        </w:r>
      </w:hyperlink>
    </w:p>
    <w:p w14:paraId="000002A8" w14:textId="77777777" w:rsidR="00E2274D" w:rsidRPr="003870AB" w:rsidRDefault="00E2274D"/>
    <w:tbl>
      <w:tblPr>
        <w:tblStyle w:val="afffffffff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E2274D" w:rsidRPr="003870AB" w14:paraId="09688644" w14:textId="77777777">
        <w:trPr>
          <w:trHeight w:val="580"/>
        </w:trPr>
        <w:tc>
          <w:tcPr>
            <w:tcW w:w="153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A9" w14:textId="77777777" w:rsidR="00E2274D" w:rsidRPr="003870AB" w:rsidRDefault="004018CF">
            <w:pPr>
              <w:widowControl w:val="0"/>
              <w:jc w:val="center"/>
              <w:rPr>
                <w:b/>
              </w:rPr>
            </w:pPr>
            <w:r w:rsidRPr="003870AB">
              <w:rPr>
                <w:b/>
              </w:rPr>
              <w:t>Tipo de recurso</w:t>
            </w:r>
          </w:p>
        </w:tc>
        <w:tc>
          <w:tcPr>
            <w:tcW w:w="11878"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AA" w14:textId="77777777" w:rsidR="00E2274D" w:rsidRPr="003870AB" w:rsidRDefault="004018CF">
            <w:pPr>
              <w:pStyle w:val="Ttulo"/>
              <w:widowControl w:val="0"/>
              <w:jc w:val="center"/>
              <w:rPr>
                <w:sz w:val="22"/>
                <w:szCs w:val="22"/>
              </w:rPr>
            </w:pPr>
            <w:r w:rsidRPr="003870AB">
              <w:rPr>
                <w:sz w:val="22"/>
                <w:szCs w:val="22"/>
              </w:rPr>
              <w:t>Carrusel de tarjetas</w:t>
            </w:r>
          </w:p>
        </w:tc>
      </w:tr>
      <w:tr w:rsidR="00E2274D" w:rsidRPr="003870AB" w14:paraId="09F3831F" w14:textId="77777777">
        <w:trPr>
          <w:trHeight w:val="420"/>
        </w:trPr>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C" w14:textId="77777777" w:rsidR="00E2274D" w:rsidRPr="003870AB" w:rsidRDefault="004018CF">
            <w:pPr>
              <w:widowControl w:val="0"/>
              <w:rPr>
                <w:b/>
              </w:rPr>
            </w:pPr>
            <w:r w:rsidRPr="003870AB">
              <w:rPr>
                <w:b/>
              </w:rPr>
              <w:t>Introducción</w:t>
            </w:r>
          </w:p>
        </w:tc>
        <w:tc>
          <w:tcPr>
            <w:tcW w:w="118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D" w14:textId="4325E4C4" w:rsidR="00E2274D" w:rsidRPr="003870AB" w:rsidRDefault="004018CF">
            <w:pPr>
              <w:widowControl w:val="0"/>
              <w:jc w:val="both"/>
              <w:rPr>
                <w:color w:val="999999"/>
              </w:rPr>
            </w:pPr>
            <w:r w:rsidRPr="003870AB">
              <w:t xml:space="preserve">Los mapas de procesos facilitan la comprensión de sus características, permitiendo formular preguntas importantes para mejorar y generar datos útiles para </w:t>
            </w:r>
            <w:r w:rsidR="00711A84" w:rsidRPr="003870AB">
              <w:t xml:space="preserve">la </w:t>
            </w:r>
            <w:r w:rsidRPr="003870AB">
              <w:t>solución de problemas. Tipos de mapas de procesos:</w:t>
            </w:r>
          </w:p>
        </w:tc>
      </w:tr>
      <w:tr w:rsidR="00E2274D" w:rsidRPr="003870AB" w14:paraId="38760F16" w14:textId="77777777">
        <w:trPr>
          <w:trHeight w:val="420"/>
        </w:trPr>
        <w:tc>
          <w:tcPr>
            <w:tcW w:w="134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F" w14:textId="77777777" w:rsidR="00E2274D" w:rsidRPr="003870AB" w:rsidRDefault="00000000">
            <w:pPr>
              <w:widowControl w:val="0"/>
              <w:jc w:val="center"/>
              <w:rPr>
                <w:b/>
              </w:rPr>
            </w:pPr>
            <w:sdt>
              <w:sdtPr>
                <w:tag w:val="goog_rdk_67"/>
                <w:id w:val="-1141656563"/>
              </w:sdtPr>
              <w:sdtContent>
                <w:commentRangeStart w:id="103"/>
              </w:sdtContent>
            </w:sdt>
            <w:r w:rsidR="004018CF" w:rsidRPr="003870AB">
              <w:rPr>
                <w:noProof/>
              </w:rPr>
              <w:drawing>
                <wp:inline distT="0" distB="0" distL="0" distR="0" wp14:anchorId="407529B0" wp14:editId="69CD25D1">
                  <wp:extent cx="3838045" cy="2687867"/>
                  <wp:effectExtent l="0" t="0" r="0" b="0"/>
                  <wp:docPr id="717" name="image32.jpg" descr="Diagrama abstracto del diagrama de flujo de negocio sobre fondo blanco"/>
                  <wp:cNvGraphicFramePr/>
                  <a:graphic xmlns:a="http://schemas.openxmlformats.org/drawingml/2006/main">
                    <a:graphicData uri="http://schemas.openxmlformats.org/drawingml/2006/picture">
                      <pic:pic xmlns:pic="http://schemas.openxmlformats.org/drawingml/2006/picture">
                        <pic:nvPicPr>
                          <pic:cNvPr id="0" name="image32.jpg" descr="Diagrama abstracto del diagrama de flujo de negocio sobre fondo blanco"/>
                          <pic:cNvPicPr preferRelativeResize="0"/>
                        </pic:nvPicPr>
                        <pic:blipFill>
                          <a:blip r:embed="rId85"/>
                          <a:srcRect/>
                          <a:stretch>
                            <a:fillRect/>
                          </a:stretch>
                        </pic:blipFill>
                        <pic:spPr>
                          <a:xfrm>
                            <a:off x="0" y="0"/>
                            <a:ext cx="3838045" cy="2687867"/>
                          </a:xfrm>
                          <a:prstGeom prst="rect">
                            <a:avLst/>
                          </a:prstGeom>
                          <a:ln/>
                        </pic:spPr>
                      </pic:pic>
                    </a:graphicData>
                  </a:graphic>
                </wp:inline>
              </w:drawing>
            </w:r>
            <w:commentRangeEnd w:id="103"/>
            <w:r w:rsidR="004018CF" w:rsidRPr="003870AB">
              <w:commentReference w:id="103"/>
            </w:r>
          </w:p>
          <w:p w14:paraId="000002B0" w14:textId="77777777" w:rsidR="00E2274D" w:rsidRPr="003870AB" w:rsidRDefault="004018CF">
            <w:pPr>
              <w:pBdr>
                <w:top w:val="nil"/>
                <w:left w:val="nil"/>
                <w:bottom w:val="nil"/>
                <w:right w:val="nil"/>
                <w:between w:val="nil"/>
              </w:pBdr>
              <w:jc w:val="center"/>
              <w:rPr>
                <w:color w:val="000000"/>
              </w:rPr>
            </w:pPr>
            <w:r w:rsidRPr="003870AB">
              <w:rPr>
                <w:color w:val="000000"/>
              </w:rPr>
              <w:t>Imagen: 228131_i304</w:t>
            </w:r>
          </w:p>
        </w:tc>
      </w:tr>
      <w:tr w:rsidR="00E2274D" w:rsidRPr="003870AB" w14:paraId="769E15FD"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3" w14:textId="77777777" w:rsidR="00E2274D" w:rsidRPr="003870AB" w:rsidRDefault="004018CF">
            <w:pPr>
              <w:pBdr>
                <w:top w:val="nil"/>
                <w:left w:val="nil"/>
                <w:bottom w:val="nil"/>
                <w:right w:val="nil"/>
                <w:between w:val="nil"/>
              </w:pBdr>
              <w:jc w:val="both"/>
            </w:pPr>
            <w:r w:rsidRPr="003870AB">
              <w:rPr>
                <w:color w:val="000000"/>
              </w:rPr>
              <w:t>Mapa de proceso de actividades: representa las actividades que agregan valor y las que no.</w:t>
            </w: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5" w14:textId="77777777" w:rsidR="00E2274D" w:rsidRPr="003870AB" w:rsidRDefault="00000000">
            <w:pPr>
              <w:widowControl w:val="0"/>
            </w:pPr>
            <w:sdt>
              <w:sdtPr>
                <w:tag w:val="goog_rdk_68"/>
                <w:id w:val="1213858809"/>
              </w:sdtPr>
              <w:sdtContent>
                <w:commentRangeStart w:id="104"/>
              </w:sdtContent>
            </w:sdt>
            <w:r w:rsidR="004018CF" w:rsidRPr="003870AB">
              <w:rPr>
                <w:noProof/>
              </w:rPr>
              <w:drawing>
                <wp:inline distT="0" distB="0" distL="0" distR="0" wp14:anchorId="7E30BDCE" wp14:editId="2EEE83D8">
                  <wp:extent cx="719816" cy="719816"/>
                  <wp:effectExtent l="0" t="0" r="0" b="0"/>
                  <wp:docPr id="718" name="image41.png" descr="https://cdn-icons-png.flaticon.com/512/7018/7018534.png"/>
                  <wp:cNvGraphicFramePr/>
                  <a:graphic xmlns:a="http://schemas.openxmlformats.org/drawingml/2006/main">
                    <a:graphicData uri="http://schemas.openxmlformats.org/drawingml/2006/picture">
                      <pic:pic xmlns:pic="http://schemas.openxmlformats.org/drawingml/2006/picture">
                        <pic:nvPicPr>
                          <pic:cNvPr id="0" name="image41.png" descr="https://cdn-icons-png.flaticon.com/512/7018/7018534.png"/>
                          <pic:cNvPicPr preferRelativeResize="0"/>
                        </pic:nvPicPr>
                        <pic:blipFill>
                          <a:blip r:embed="rId86"/>
                          <a:srcRect/>
                          <a:stretch>
                            <a:fillRect/>
                          </a:stretch>
                        </pic:blipFill>
                        <pic:spPr>
                          <a:xfrm>
                            <a:off x="0" y="0"/>
                            <a:ext cx="719816" cy="719816"/>
                          </a:xfrm>
                          <a:prstGeom prst="rect">
                            <a:avLst/>
                          </a:prstGeom>
                          <a:ln/>
                        </pic:spPr>
                      </pic:pic>
                    </a:graphicData>
                  </a:graphic>
                </wp:inline>
              </w:drawing>
            </w:r>
            <w:commentRangeEnd w:id="104"/>
            <w:r w:rsidR="004018CF" w:rsidRPr="003870AB">
              <w:commentReference w:id="104"/>
            </w:r>
          </w:p>
          <w:p w14:paraId="000002B6" w14:textId="77777777" w:rsidR="00E2274D" w:rsidRPr="003870AB" w:rsidRDefault="004018CF">
            <w:pPr>
              <w:widowControl w:val="0"/>
            </w:pPr>
            <w:r w:rsidRPr="003870AB">
              <w:t>Imagen: 228131_i305</w:t>
            </w:r>
          </w:p>
        </w:tc>
      </w:tr>
      <w:tr w:rsidR="00E2274D" w:rsidRPr="003870AB" w14:paraId="793E79F7"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7" w14:textId="15BE8B1A" w:rsidR="00E2274D" w:rsidRPr="003870AB" w:rsidRDefault="004018CF">
            <w:pPr>
              <w:widowControl w:val="0"/>
              <w:rPr>
                <w:color w:val="999999"/>
              </w:rPr>
            </w:pPr>
            <w:r w:rsidRPr="003870AB">
              <w:rPr>
                <w:color w:val="000000"/>
              </w:rPr>
              <w:t xml:space="preserve">Mapa de proceso detallado: </w:t>
            </w:r>
            <w:r w:rsidR="00056E36" w:rsidRPr="003870AB">
              <w:rPr>
                <w:color w:val="000000"/>
              </w:rPr>
              <w:t xml:space="preserve">precisa </w:t>
            </w:r>
            <w:r w:rsidRPr="003870AB">
              <w:rPr>
                <w:color w:val="000000"/>
              </w:rPr>
              <w:t>más cada paso del proceso.</w:t>
            </w: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9" w14:textId="77777777" w:rsidR="00E2274D" w:rsidRPr="003870AB" w:rsidRDefault="00000000">
            <w:pPr>
              <w:widowControl w:val="0"/>
            </w:pPr>
            <w:sdt>
              <w:sdtPr>
                <w:tag w:val="goog_rdk_69"/>
                <w:id w:val="1400642938"/>
              </w:sdtPr>
              <w:sdtContent>
                <w:commentRangeStart w:id="105"/>
              </w:sdtContent>
            </w:sdt>
            <w:r w:rsidR="004018CF" w:rsidRPr="003870AB">
              <w:rPr>
                <w:noProof/>
              </w:rPr>
              <w:drawing>
                <wp:inline distT="0" distB="0" distL="0" distR="0" wp14:anchorId="0F44C0A0" wp14:editId="5B9E74B8">
                  <wp:extent cx="902524" cy="902524"/>
                  <wp:effectExtent l="0" t="0" r="0" b="0"/>
                  <wp:docPr id="719" name="image31.png" descr="https://cdn-icons-png.flaticon.com/512/5672/5672909.png"/>
                  <wp:cNvGraphicFramePr/>
                  <a:graphic xmlns:a="http://schemas.openxmlformats.org/drawingml/2006/main">
                    <a:graphicData uri="http://schemas.openxmlformats.org/drawingml/2006/picture">
                      <pic:pic xmlns:pic="http://schemas.openxmlformats.org/drawingml/2006/picture">
                        <pic:nvPicPr>
                          <pic:cNvPr id="0" name="image31.png" descr="https://cdn-icons-png.flaticon.com/512/5672/5672909.png"/>
                          <pic:cNvPicPr preferRelativeResize="0"/>
                        </pic:nvPicPr>
                        <pic:blipFill>
                          <a:blip r:embed="rId87"/>
                          <a:srcRect/>
                          <a:stretch>
                            <a:fillRect/>
                          </a:stretch>
                        </pic:blipFill>
                        <pic:spPr>
                          <a:xfrm>
                            <a:off x="0" y="0"/>
                            <a:ext cx="902524" cy="902524"/>
                          </a:xfrm>
                          <a:prstGeom prst="rect">
                            <a:avLst/>
                          </a:prstGeom>
                          <a:ln/>
                        </pic:spPr>
                      </pic:pic>
                    </a:graphicData>
                  </a:graphic>
                </wp:inline>
              </w:drawing>
            </w:r>
            <w:commentRangeEnd w:id="105"/>
            <w:r w:rsidR="004018CF" w:rsidRPr="003870AB">
              <w:commentReference w:id="105"/>
            </w:r>
          </w:p>
          <w:p w14:paraId="000002BA" w14:textId="77777777" w:rsidR="00E2274D" w:rsidRPr="003870AB" w:rsidRDefault="004018CF">
            <w:pPr>
              <w:widowControl w:val="0"/>
            </w:pPr>
            <w:r w:rsidRPr="003870AB">
              <w:lastRenderedPageBreak/>
              <w:t>Imagen: 228131_i306</w:t>
            </w:r>
          </w:p>
        </w:tc>
      </w:tr>
      <w:tr w:rsidR="00E2274D" w:rsidRPr="003870AB" w14:paraId="2E7AB90B"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B" w14:textId="6164D54C" w:rsidR="00E2274D" w:rsidRPr="003870AB" w:rsidRDefault="004018CF">
            <w:pPr>
              <w:pBdr>
                <w:top w:val="nil"/>
                <w:left w:val="nil"/>
                <w:bottom w:val="nil"/>
                <w:right w:val="nil"/>
                <w:between w:val="nil"/>
              </w:pBdr>
              <w:jc w:val="both"/>
            </w:pPr>
            <w:r w:rsidRPr="003870AB">
              <w:rPr>
                <w:color w:val="000000"/>
              </w:rPr>
              <w:lastRenderedPageBreak/>
              <w:t>Mapa de documentos</w:t>
            </w:r>
            <w:r w:rsidR="00056E36" w:rsidRPr="003870AB">
              <w:rPr>
                <w:color w:val="000000"/>
              </w:rPr>
              <w:t xml:space="preserve">: </w:t>
            </w:r>
            <w:r w:rsidRPr="003870AB">
              <w:rPr>
                <w:color w:val="000000"/>
              </w:rPr>
              <w:t>las entradas y salidas de un proceso.</w:t>
            </w: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D" w14:textId="77777777" w:rsidR="00E2274D" w:rsidRPr="003870AB" w:rsidRDefault="00000000">
            <w:pPr>
              <w:widowControl w:val="0"/>
            </w:pPr>
            <w:sdt>
              <w:sdtPr>
                <w:tag w:val="goog_rdk_70"/>
                <w:id w:val="-642580074"/>
              </w:sdtPr>
              <w:sdtContent>
                <w:commentRangeStart w:id="106"/>
              </w:sdtContent>
            </w:sdt>
            <w:r w:rsidR="004018CF" w:rsidRPr="003870AB">
              <w:rPr>
                <w:noProof/>
              </w:rPr>
              <w:drawing>
                <wp:inline distT="0" distB="0" distL="0" distR="0" wp14:anchorId="68F09254" wp14:editId="702A9866">
                  <wp:extent cx="903810" cy="903810"/>
                  <wp:effectExtent l="0" t="0" r="0" b="0"/>
                  <wp:docPr id="710" name="image26.png" descr="https://cdn-icons-png.flaticon.com/512/7527/7527163.png"/>
                  <wp:cNvGraphicFramePr/>
                  <a:graphic xmlns:a="http://schemas.openxmlformats.org/drawingml/2006/main">
                    <a:graphicData uri="http://schemas.openxmlformats.org/drawingml/2006/picture">
                      <pic:pic xmlns:pic="http://schemas.openxmlformats.org/drawingml/2006/picture">
                        <pic:nvPicPr>
                          <pic:cNvPr id="0" name="image26.png" descr="https://cdn-icons-png.flaticon.com/512/7527/7527163.png"/>
                          <pic:cNvPicPr preferRelativeResize="0"/>
                        </pic:nvPicPr>
                        <pic:blipFill>
                          <a:blip r:embed="rId88"/>
                          <a:srcRect/>
                          <a:stretch>
                            <a:fillRect/>
                          </a:stretch>
                        </pic:blipFill>
                        <pic:spPr>
                          <a:xfrm>
                            <a:off x="0" y="0"/>
                            <a:ext cx="903810" cy="903810"/>
                          </a:xfrm>
                          <a:prstGeom prst="rect">
                            <a:avLst/>
                          </a:prstGeom>
                          <a:ln/>
                        </pic:spPr>
                      </pic:pic>
                    </a:graphicData>
                  </a:graphic>
                </wp:inline>
              </w:drawing>
            </w:r>
            <w:commentRangeEnd w:id="106"/>
            <w:r w:rsidR="004018CF" w:rsidRPr="003870AB">
              <w:commentReference w:id="106"/>
            </w:r>
          </w:p>
          <w:p w14:paraId="000002BE" w14:textId="77777777" w:rsidR="00E2274D" w:rsidRPr="003870AB" w:rsidRDefault="004018CF">
            <w:pPr>
              <w:widowControl w:val="0"/>
            </w:pPr>
            <w:r w:rsidRPr="003870AB">
              <w:t>Imagen: 228131_i307</w:t>
            </w:r>
          </w:p>
        </w:tc>
      </w:tr>
      <w:tr w:rsidR="00E2274D" w:rsidRPr="003870AB" w14:paraId="09A70FC6"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F" w14:textId="1FF1D42E" w:rsidR="00E2274D" w:rsidRPr="003870AB" w:rsidRDefault="004018CF">
            <w:pPr>
              <w:pBdr>
                <w:top w:val="nil"/>
                <w:left w:val="nil"/>
                <w:bottom w:val="nil"/>
                <w:right w:val="nil"/>
                <w:between w:val="nil"/>
              </w:pBdr>
              <w:jc w:val="both"/>
            </w:pPr>
            <w:r w:rsidRPr="003870AB">
              <w:rPr>
                <w:color w:val="000000"/>
              </w:rPr>
              <w:t>Mapa de proceso de alto nivel: representación de un proceso que involucra las interacciones entre proveedor, entradas, procesos, salidas y clientes.</w:t>
            </w: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1" w14:textId="77777777" w:rsidR="00E2274D" w:rsidRPr="003870AB" w:rsidRDefault="00000000">
            <w:pPr>
              <w:widowControl w:val="0"/>
            </w:pPr>
            <w:sdt>
              <w:sdtPr>
                <w:tag w:val="goog_rdk_71"/>
                <w:id w:val="1781755110"/>
              </w:sdtPr>
              <w:sdtContent>
                <w:commentRangeStart w:id="107"/>
              </w:sdtContent>
            </w:sdt>
            <w:r w:rsidR="004018CF" w:rsidRPr="003870AB">
              <w:rPr>
                <w:noProof/>
              </w:rPr>
              <w:drawing>
                <wp:inline distT="0" distB="0" distL="0" distR="0" wp14:anchorId="2D2572DF" wp14:editId="10B4AB8F">
                  <wp:extent cx="858197" cy="858197"/>
                  <wp:effectExtent l="0" t="0" r="0" b="0"/>
                  <wp:docPr id="711" name="image29.png" descr="https://cdn-icons-png.flaticon.com/512/1556/1556231.png"/>
                  <wp:cNvGraphicFramePr/>
                  <a:graphic xmlns:a="http://schemas.openxmlformats.org/drawingml/2006/main">
                    <a:graphicData uri="http://schemas.openxmlformats.org/drawingml/2006/picture">
                      <pic:pic xmlns:pic="http://schemas.openxmlformats.org/drawingml/2006/picture">
                        <pic:nvPicPr>
                          <pic:cNvPr id="0" name="image29.png" descr="https://cdn-icons-png.flaticon.com/512/1556/1556231.png"/>
                          <pic:cNvPicPr preferRelativeResize="0"/>
                        </pic:nvPicPr>
                        <pic:blipFill>
                          <a:blip r:embed="rId89"/>
                          <a:srcRect/>
                          <a:stretch>
                            <a:fillRect/>
                          </a:stretch>
                        </pic:blipFill>
                        <pic:spPr>
                          <a:xfrm>
                            <a:off x="0" y="0"/>
                            <a:ext cx="858197" cy="858197"/>
                          </a:xfrm>
                          <a:prstGeom prst="rect">
                            <a:avLst/>
                          </a:prstGeom>
                          <a:ln/>
                        </pic:spPr>
                      </pic:pic>
                    </a:graphicData>
                  </a:graphic>
                </wp:inline>
              </w:drawing>
            </w:r>
            <w:commentRangeEnd w:id="107"/>
            <w:r w:rsidR="004018CF" w:rsidRPr="003870AB">
              <w:commentReference w:id="107"/>
            </w:r>
          </w:p>
          <w:p w14:paraId="000002C2" w14:textId="77777777" w:rsidR="00E2274D" w:rsidRPr="003870AB" w:rsidRDefault="004018CF">
            <w:pPr>
              <w:widowControl w:val="0"/>
            </w:pPr>
            <w:r w:rsidRPr="003870AB">
              <w:t>Imagen: 228131_i308</w:t>
            </w:r>
          </w:p>
        </w:tc>
      </w:tr>
      <w:tr w:rsidR="00E2274D" w:rsidRPr="003870AB" w14:paraId="6F1332ED"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E2274D" w:rsidRPr="003870AB" w:rsidRDefault="004018CF">
            <w:pPr>
              <w:pBdr>
                <w:top w:val="nil"/>
                <w:left w:val="nil"/>
                <w:bottom w:val="nil"/>
                <w:right w:val="nil"/>
                <w:between w:val="nil"/>
              </w:pBdr>
              <w:jc w:val="both"/>
            </w:pPr>
            <w:r w:rsidRPr="003870AB">
              <w:rPr>
                <w:color w:val="000000"/>
              </w:rPr>
              <w:t>Mapa de proceso representado: muestra el estado actual o futuro de los procesos.</w:t>
            </w: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5" w14:textId="77777777" w:rsidR="00E2274D" w:rsidRPr="003870AB" w:rsidRDefault="00000000">
            <w:pPr>
              <w:widowControl w:val="0"/>
            </w:pPr>
            <w:sdt>
              <w:sdtPr>
                <w:tag w:val="goog_rdk_72"/>
                <w:id w:val="-769080660"/>
              </w:sdtPr>
              <w:sdtContent>
                <w:commentRangeStart w:id="108"/>
              </w:sdtContent>
            </w:sdt>
            <w:r w:rsidR="004018CF" w:rsidRPr="003870AB">
              <w:rPr>
                <w:noProof/>
              </w:rPr>
              <w:drawing>
                <wp:inline distT="0" distB="0" distL="0" distR="0" wp14:anchorId="7E26388E" wp14:editId="1B5494DA">
                  <wp:extent cx="794254" cy="794254"/>
                  <wp:effectExtent l="0" t="0" r="0" b="0"/>
                  <wp:docPr id="747" name="image63.png" descr="https://cdn-icons-png.flaticon.com/512/1459/1459073.png"/>
                  <wp:cNvGraphicFramePr/>
                  <a:graphic xmlns:a="http://schemas.openxmlformats.org/drawingml/2006/main">
                    <a:graphicData uri="http://schemas.openxmlformats.org/drawingml/2006/picture">
                      <pic:pic xmlns:pic="http://schemas.openxmlformats.org/drawingml/2006/picture">
                        <pic:nvPicPr>
                          <pic:cNvPr id="0" name="image63.png" descr="https://cdn-icons-png.flaticon.com/512/1459/1459073.png"/>
                          <pic:cNvPicPr preferRelativeResize="0"/>
                        </pic:nvPicPr>
                        <pic:blipFill>
                          <a:blip r:embed="rId90"/>
                          <a:srcRect/>
                          <a:stretch>
                            <a:fillRect/>
                          </a:stretch>
                        </pic:blipFill>
                        <pic:spPr>
                          <a:xfrm>
                            <a:off x="0" y="0"/>
                            <a:ext cx="794254" cy="794254"/>
                          </a:xfrm>
                          <a:prstGeom prst="rect">
                            <a:avLst/>
                          </a:prstGeom>
                          <a:ln/>
                        </pic:spPr>
                      </pic:pic>
                    </a:graphicData>
                  </a:graphic>
                </wp:inline>
              </w:drawing>
            </w:r>
            <w:commentRangeEnd w:id="108"/>
            <w:r w:rsidR="004018CF" w:rsidRPr="003870AB">
              <w:commentReference w:id="108"/>
            </w:r>
          </w:p>
          <w:p w14:paraId="000002C6" w14:textId="77777777" w:rsidR="00E2274D" w:rsidRPr="003870AB" w:rsidRDefault="004018CF">
            <w:pPr>
              <w:widowControl w:val="0"/>
            </w:pPr>
            <w:r w:rsidRPr="003870AB">
              <w:t>Imagen: 228131_i309</w:t>
            </w:r>
          </w:p>
        </w:tc>
      </w:tr>
      <w:tr w:rsidR="00E2274D" w:rsidRPr="003870AB" w14:paraId="01E99320"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7" w14:textId="77777777" w:rsidR="00E2274D" w:rsidRPr="003870AB" w:rsidRDefault="004018CF">
            <w:pPr>
              <w:pBdr>
                <w:top w:val="nil"/>
                <w:left w:val="nil"/>
                <w:bottom w:val="nil"/>
                <w:right w:val="nil"/>
                <w:between w:val="nil"/>
              </w:pBdr>
              <w:jc w:val="both"/>
            </w:pPr>
            <w:r w:rsidRPr="003870AB">
              <w:rPr>
                <w:color w:val="000000"/>
              </w:rPr>
              <w:t>Mapa de carriles: separa las responsabilidades del subproceso.</w:t>
            </w: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9" w14:textId="77777777" w:rsidR="00E2274D" w:rsidRPr="003870AB" w:rsidRDefault="00000000">
            <w:pPr>
              <w:widowControl w:val="0"/>
            </w:pPr>
            <w:sdt>
              <w:sdtPr>
                <w:tag w:val="goog_rdk_73"/>
                <w:id w:val="-1658145121"/>
              </w:sdtPr>
              <w:sdtContent>
                <w:commentRangeStart w:id="109"/>
              </w:sdtContent>
            </w:sdt>
            <w:r w:rsidR="004018CF" w:rsidRPr="003870AB">
              <w:rPr>
                <w:noProof/>
              </w:rPr>
              <w:drawing>
                <wp:inline distT="0" distB="0" distL="0" distR="0" wp14:anchorId="16DF2D04" wp14:editId="0ACEA050">
                  <wp:extent cx="773859" cy="773859"/>
                  <wp:effectExtent l="0" t="0" r="0" b="0"/>
                  <wp:docPr id="748" name="image66.png" descr="https://cdn-icons-png.flaticon.com/512/1459/1459091.png"/>
                  <wp:cNvGraphicFramePr/>
                  <a:graphic xmlns:a="http://schemas.openxmlformats.org/drawingml/2006/main">
                    <a:graphicData uri="http://schemas.openxmlformats.org/drawingml/2006/picture">
                      <pic:pic xmlns:pic="http://schemas.openxmlformats.org/drawingml/2006/picture">
                        <pic:nvPicPr>
                          <pic:cNvPr id="0" name="image66.png" descr="https://cdn-icons-png.flaticon.com/512/1459/1459091.png"/>
                          <pic:cNvPicPr preferRelativeResize="0"/>
                        </pic:nvPicPr>
                        <pic:blipFill>
                          <a:blip r:embed="rId91"/>
                          <a:srcRect/>
                          <a:stretch>
                            <a:fillRect/>
                          </a:stretch>
                        </pic:blipFill>
                        <pic:spPr>
                          <a:xfrm>
                            <a:off x="0" y="0"/>
                            <a:ext cx="773859" cy="773859"/>
                          </a:xfrm>
                          <a:prstGeom prst="rect">
                            <a:avLst/>
                          </a:prstGeom>
                          <a:ln/>
                        </pic:spPr>
                      </pic:pic>
                    </a:graphicData>
                  </a:graphic>
                </wp:inline>
              </w:drawing>
            </w:r>
            <w:commentRangeEnd w:id="109"/>
            <w:r w:rsidR="004018CF" w:rsidRPr="003870AB">
              <w:commentReference w:id="109"/>
            </w:r>
          </w:p>
          <w:p w14:paraId="000002CA" w14:textId="77777777" w:rsidR="00E2274D" w:rsidRPr="003870AB" w:rsidRDefault="004018CF">
            <w:pPr>
              <w:widowControl w:val="0"/>
            </w:pPr>
            <w:r w:rsidRPr="003870AB">
              <w:t>Imagen: 228131_i310</w:t>
            </w:r>
          </w:p>
        </w:tc>
      </w:tr>
      <w:tr w:rsidR="00E2274D" w:rsidRPr="003870AB" w14:paraId="6536E951"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B" w14:textId="422EC0B5" w:rsidR="00E2274D" w:rsidRPr="003870AB" w:rsidRDefault="004018CF">
            <w:pPr>
              <w:pBdr>
                <w:top w:val="nil"/>
                <w:left w:val="nil"/>
                <w:bottom w:val="nil"/>
                <w:right w:val="nil"/>
                <w:between w:val="nil"/>
              </w:pBdr>
              <w:jc w:val="both"/>
            </w:pPr>
            <w:r w:rsidRPr="003870AB">
              <w:rPr>
                <w:color w:val="000000"/>
              </w:rPr>
              <w:lastRenderedPageBreak/>
              <w:t>Diagrama de flujo de trabajo: proceso de trabajo mostrado en un formato de "flujo".</w:t>
            </w: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D" w14:textId="77777777" w:rsidR="00E2274D" w:rsidRPr="003870AB" w:rsidRDefault="00000000">
            <w:pPr>
              <w:widowControl w:val="0"/>
            </w:pPr>
            <w:sdt>
              <w:sdtPr>
                <w:tag w:val="goog_rdk_74"/>
                <w:id w:val="-243641621"/>
              </w:sdtPr>
              <w:sdtContent>
                <w:commentRangeStart w:id="110"/>
              </w:sdtContent>
            </w:sdt>
            <w:r w:rsidR="004018CF" w:rsidRPr="003870AB">
              <w:rPr>
                <w:noProof/>
              </w:rPr>
              <w:drawing>
                <wp:inline distT="0" distB="0" distL="0" distR="0" wp14:anchorId="33E8D6D5" wp14:editId="068684F2">
                  <wp:extent cx="946959" cy="946959"/>
                  <wp:effectExtent l="0" t="0" r="0" b="0"/>
                  <wp:docPr id="749" name="image68.png" descr="https://cdn-icons-png.flaticon.com/512/2519/2519375.png"/>
                  <wp:cNvGraphicFramePr/>
                  <a:graphic xmlns:a="http://schemas.openxmlformats.org/drawingml/2006/main">
                    <a:graphicData uri="http://schemas.openxmlformats.org/drawingml/2006/picture">
                      <pic:pic xmlns:pic="http://schemas.openxmlformats.org/drawingml/2006/picture">
                        <pic:nvPicPr>
                          <pic:cNvPr id="0" name="image68.png" descr="https://cdn-icons-png.flaticon.com/512/2519/2519375.png"/>
                          <pic:cNvPicPr preferRelativeResize="0"/>
                        </pic:nvPicPr>
                        <pic:blipFill>
                          <a:blip r:embed="rId92"/>
                          <a:srcRect/>
                          <a:stretch>
                            <a:fillRect/>
                          </a:stretch>
                        </pic:blipFill>
                        <pic:spPr>
                          <a:xfrm>
                            <a:off x="0" y="0"/>
                            <a:ext cx="946959" cy="946959"/>
                          </a:xfrm>
                          <a:prstGeom prst="rect">
                            <a:avLst/>
                          </a:prstGeom>
                          <a:ln/>
                        </pic:spPr>
                      </pic:pic>
                    </a:graphicData>
                  </a:graphic>
                </wp:inline>
              </w:drawing>
            </w:r>
            <w:commentRangeEnd w:id="110"/>
            <w:r w:rsidR="004018CF" w:rsidRPr="003870AB">
              <w:commentReference w:id="110"/>
            </w:r>
          </w:p>
          <w:p w14:paraId="000002CE" w14:textId="77777777" w:rsidR="00E2274D" w:rsidRPr="003870AB" w:rsidRDefault="004018CF">
            <w:pPr>
              <w:widowControl w:val="0"/>
            </w:pPr>
            <w:r w:rsidRPr="003870AB">
              <w:t>Imagen: 228131_i311</w:t>
            </w:r>
          </w:p>
        </w:tc>
      </w:tr>
    </w:tbl>
    <w:p w14:paraId="000002CF" w14:textId="77777777" w:rsidR="00E2274D" w:rsidRPr="003870AB" w:rsidRDefault="00E2274D"/>
    <w:p w14:paraId="000002D0" w14:textId="77777777" w:rsidR="00E2274D" w:rsidRPr="003870AB" w:rsidRDefault="004018CF">
      <w:pPr>
        <w:pStyle w:val="Ttulo2"/>
        <w:numPr>
          <w:ilvl w:val="1"/>
          <w:numId w:val="4"/>
        </w:numPr>
        <w:rPr>
          <w:b w:val="0"/>
        </w:rPr>
      </w:pPr>
      <w:bookmarkStart w:id="111" w:name="_heading=h.23ckvvd" w:colFirst="0" w:colLast="0"/>
      <w:bookmarkEnd w:id="111"/>
      <w:r w:rsidRPr="003870AB">
        <w:rPr>
          <w:b w:val="0"/>
        </w:rPr>
        <w:t>Salidas y entregables</w:t>
      </w:r>
    </w:p>
    <w:p w14:paraId="000002D1" w14:textId="77777777" w:rsidR="00E2274D" w:rsidRPr="003870AB" w:rsidRDefault="00E2274D"/>
    <w:tbl>
      <w:tblPr>
        <w:tblStyle w:val="affffffffffffffff7"/>
        <w:tblW w:w="1416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735"/>
      </w:tblGrid>
      <w:tr w:rsidR="00E2274D" w:rsidRPr="003870AB" w14:paraId="06A1AD0F"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D2" w14:textId="77777777" w:rsidR="00E2274D" w:rsidRPr="003870AB" w:rsidRDefault="004018CF">
            <w:pPr>
              <w:widowControl w:val="0"/>
              <w:rPr>
                <w:b/>
              </w:rPr>
            </w:pPr>
            <w:r w:rsidRPr="003870AB">
              <w:rPr>
                <w:b/>
              </w:rPr>
              <w:t>Tipo de recurso</w:t>
            </w:r>
          </w:p>
        </w:tc>
        <w:tc>
          <w:tcPr>
            <w:tcW w:w="127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D3"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0378C9C2" w14:textId="77777777">
        <w:trPr>
          <w:trHeight w:val="420"/>
        </w:trPr>
        <w:tc>
          <w:tcPr>
            <w:tcW w:w="141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4" w14:textId="635B554C" w:rsidR="00E2274D" w:rsidRPr="003870AB" w:rsidRDefault="00020246">
            <w:pPr>
              <w:jc w:val="both"/>
            </w:pPr>
            <w:r w:rsidRPr="003870AB">
              <w:t xml:space="preserve">Hasta el momento, se han </w:t>
            </w:r>
            <w:r w:rsidR="004018CF" w:rsidRPr="003870AB">
              <w:t xml:space="preserve">definido los requerimientos para definir el </w:t>
            </w:r>
            <w:r w:rsidR="008A5597" w:rsidRPr="008A5597">
              <w:rPr>
                <w:i/>
                <w:iCs/>
              </w:rPr>
              <w:t>software</w:t>
            </w:r>
            <w:r w:rsidR="004018CF" w:rsidRPr="003870AB">
              <w:t xml:space="preserve">, desde la concepción del producto hasta las fases iniciales del desarrollo. El resultado de este trabajo son varios documentos, incluyendo el acuerdo comercial y las plantillas siguiendo las buenas prácticas. </w:t>
            </w:r>
          </w:p>
        </w:tc>
      </w:tr>
      <w:tr w:rsidR="00E2274D" w:rsidRPr="003870AB" w14:paraId="4BE0B885" w14:textId="77777777">
        <w:trPr>
          <w:trHeight w:val="420"/>
        </w:trPr>
        <w:tc>
          <w:tcPr>
            <w:tcW w:w="141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D6" w14:textId="0CE5AD84" w:rsidR="00E2274D" w:rsidRPr="003870AB" w:rsidRDefault="004018CF" w:rsidP="007555FF">
            <w:pPr>
              <w:keepNext/>
              <w:pBdr>
                <w:top w:val="nil"/>
                <w:left w:val="nil"/>
                <w:bottom w:val="nil"/>
                <w:right w:val="nil"/>
                <w:between w:val="nil"/>
              </w:pBdr>
              <w:spacing w:after="200"/>
              <w:jc w:val="both"/>
              <w:rPr>
                <w:i/>
                <w:color w:val="000000"/>
              </w:rPr>
            </w:pPr>
            <w:r w:rsidRPr="003870AB">
              <w:rPr>
                <w:b/>
                <w:color w:val="000000"/>
              </w:rPr>
              <w:lastRenderedPageBreak/>
              <w:t xml:space="preserve">Figura </w:t>
            </w:r>
            <w:r w:rsidRPr="003870AB">
              <w:rPr>
                <w:i/>
                <w:color w:val="000000"/>
              </w:rPr>
              <w:br/>
              <w:t>Procesos de la ingeniería de requerimientos</w:t>
            </w:r>
          </w:p>
          <w:p w14:paraId="000002D7" w14:textId="77777777" w:rsidR="00E2274D" w:rsidRPr="003870AB" w:rsidRDefault="004018CF">
            <w:r w:rsidRPr="003870AB">
              <w:rPr>
                <w:noProof/>
              </w:rPr>
              <w:drawing>
                <wp:inline distT="0" distB="0" distL="0" distR="0" wp14:anchorId="71A6EA0A" wp14:editId="2B6D6F54">
                  <wp:extent cx="6091329" cy="2894174"/>
                  <wp:effectExtent l="0" t="0" r="0" b="0"/>
                  <wp:docPr id="75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93"/>
                          <a:srcRect/>
                          <a:stretch>
                            <a:fillRect/>
                          </a:stretch>
                        </pic:blipFill>
                        <pic:spPr>
                          <a:xfrm>
                            <a:off x="0" y="0"/>
                            <a:ext cx="6091329" cy="2894174"/>
                          </a:xfrm>
                          <a:prstGeom prst="rect">
                            <a:avLst/>
                          </a:prstGeom>
                          <a:ln/>
                        </pic:spPr>
                      </pic:pic>
                    </a:graphicData>
                  </a:graphic>
                </wp:inline>
              </w:drawing>
            </w:r>
          </w:p>
          <w:p w14:paraId="0D25FA44" w14:textId="56777CA4" w:rsidR="00E2274D" w:rsidRPr="003870AB" w:rsidRDefault="004018CF">
            <w:r w:rsidRPr="003870AB">
              <w:rPr>
                <w:i/>
              </w:rPr>
              <w:t>Nota</w:t>
            </w:r>
            <w:r w:rsidRPr="003870AB">
              <w:t xml:space="preserve">. </w:t>
            </w:r>
            <w:r w:rsidR="0082475C" w:rsidRPr="003870AB">
              <w:t xml:space="preserve">Adaptada de </w:t>
            </w:r>
            <w:r w:rsidRPr="003870AB">
              <w:rPr>
                <w:i/>
              </w:rPr>
              <w:t>Proceso de ingeniería de requisitos</w:t>
            </w:r>
            <w:r w:rsidRPr="003870AB">
              <w:t>. Sommerville</w:t>
            </w:r>
            <w:r w:rsidR="00B91BFE" w:rsidRPr="003870AB">
              <w:t>,</w:t>
            </w:r>
            <w:r w:rsidR="0082475C" w:rsidRPr="003870AB">
              <w:t xml:space="preserve"> (</w:t>
            </w:r>
            <w:r w:rsidRPr="003870AB">
              <w:t>2016)</w:t>
            </w:r>
            <w:r w:rsidR="00B91BFE" w:rsidRPr="003870AB">
              <w:t>.</w:t>
            </w:r>
          </w:p>
          <w:p w14:paraId="2C0CE560" w14:textId="77777777" w:rsidR="0082475C" w:rsidRPr="003870AB" w:rsidRDefault="0082475C"/>
          <w:p w14:paraId="04FEC65E" w14:textId="77777777" w:rsidR="0082475C" w:rsidRPr="003870AB" w:rsidRDefault="0082475C" w:rsidP="0082475C">
            <w:r w:rsidRPr="003870AB">
              <w:t>Imagen: 228131_i312</w:t>
            </w:r>
          </w:p>
          <w:p w14:paraId="000002D9" w14:textId="0A3422C1" w:rsidR="0082475C" w:rsidRPr="003870AB" w:rsidRDefault="0082475C"/>
        </w:tc>
      </w:tr>
    </w:tbl>
    <w:p w14:paraId="000002DB" w14:textId="77777777" w:rsidR="00E2274D" w:rsidRPr="003870AB" w:rsidRDefault="00E2274D">
      <w:pPr>
        <w:rPr>
          <w:b/>
        </w:rPr>
      </w:pPr>
    </w:p>
    <w:p w14:paraId="000002DC" w14:textId="77777777" w:rsidR="00E2274D" w:rsidRPr="003870AB" w:rsidRDefault="00E2274D">
      <w:pPr>
        <w:rPr>
          <w:b/>
        </w:rPr>
      </w:pPr>
    </w:p>
    <w:p w14:paraId="000002DD" w14:textId="77777777" w:rsidR="00E2274D" w:rsidRPr="003870AB" w:rsidRDefault="00E2274D">
      <w:pPr>
        <w:rPr>
          <w:b/>
        </w:rPr>
      </w:pPr>
    </w:p>
    <w:p w14:paraId="000002DE" w14:textId="77777777" w:rsidR="00E2274D" w:rsidRPr="003870AB" w:rsidRDefault="00E2274D">
      <w:pPr>
        <w:rPr>
          <w:b/>
        </w:rPr>
      </w:pPr>
    </w:p>
    <w:p w14:paraId="000002DF" w14:textId="77777777" w:rsidR="00E2274D" w:rsidRPr="003870AB" w:rsidRDefault="00E2274D">
      <w:pPr>
        <w:rPr>
          <w:b/>
        </w:rPr>
      </w:pPr>
    </w:p>
    <w:p w14:paraId="000002E0" w14:textId="77777777" w:rsidR="00E2274D" w:rsidRPr="003870AB" w:rsidRDefault="00E2274D">
      <w:pPr>
        <w:rPr>
          <w:b/>
        </w:rPr>
      </w:pPr>
    </w:p>
    <w:p w14:paraId="000002E1" w14:textId="77777777" w:rsidR="00E2274D" w:rsidRPr="003870AB" w:rsidRDefault="00E2274D">
      <w:pPr>
        <w:rPr>
          <w:b/>
        </w:rPr>
      </w:pPr>
    </w:p>
    <w:tbl>
      <w:tblPr>
        <w:tblStyle w:val="affffffffffffffff8"/>
        <w:tblW w:w="141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2185"/>
      </w:tblGrid>
      <w:tr w:rsidR="00E2274D" w:rsidRPr="003870AB" w14:paraId="0713A421" w14:textId="77777777">
        <w:tc>
          <w:tcPr>
            <w:tcW w:w="1980" w:type="dxa"/>
            <w:shd w:val="clear" w:color="auto" w:fill="C9DAF8"/>
            <w:tcMar>
              <w:top w:w="100" w:type="dxa"/>
              <w:left w:w="100" w:type="dxa"/>
              <w:bottom w:w="100" w:type="dxa"/>
              <w:right w:w="100" w:type="dxa"/>
            </w:tcMar>
          </w:tcPr>
          <w:p w14:paraId="000002E2" w14:textId="77777777" w:rsidR="00E2274D" w:rsidRPr="003870AB" w:rsidRDefault="004018CF">
            <w:pPr>
              <w:widowControl w:val="0"/>
              <w:pBdr>
                <w:top w:val="nil"/>
                <w:left w:val="nil"/>
                <w:bottom w:val="nil"/>
                <w:right w:val="nil"/>
                <w:between w:val="nil"/>
              </w:pBdr>
              <w:rPr>
                <w:b/>
              </w:rPr>
            </w:pPr>
            <w:r w:rsidRPr="003870AB">
              <w:rPr>
                <w:b/>
              </w:rPr>
              <w:t>Tipo de recurso</w:t>
            </w:r>
          </w:p>
        </w:tc>
        <w:tc>
          <w:tcPr>
            <w:tcW w:w="12185" w:type="dxa"/>
            <w:shd w:val="clear" w:color="auto" w:fill="C9DAF8"/>
            <w:tcMar>
              <w:top w:w="100" w:type="dxa"/>
              <w:left w:w="100" w:type="dxa"/>
              <w:bottom w:w="100" w:type="dxa"/>
              <w:right w:w="100" w:type="dxa"/>
            </w:tcMar>
          </w:tcPr>
          <w:p w14:paraId="000002E3" w14:textId="77777777" w:rsidR="00E2274D" w:rsidRPr="003870AB" w:rsidRDefault="004018CF">
            <w:pPr>
              <w:pStyle w:val="Ttulo"/>
              <w:widowControl w:val="0"/>
              <w:jc w:val="center"/>
              <w:rPr>
                <w:sz w:val="22"/>
                <w:szCs w:val="22"/>
              </w:rPr>
            </w:pPr>
            <w:r w:rsidRPr="003870AB">
              <w:rPr>
                <w:sz w:val="22"/>
                <w:szCs w:val="22"/>
              </w:rPr>
              <w:t>Rutas / Pasos. Verticales 1</w:t>
            </w:r>
          </w:p>
        </w:tc>
      </w:tr>
      <w:tr w:rsidR="00E2274D" w:rsidRPr="003870AB" w14:paraId="178C495A" w14:textId="77777777">
        <w:tc>
          <w:tcPr>
            <w:tcW w:w="1980" w:type="dxa"/>
            <w:shd w:val="clear" w:color="auto" w:fill="auto"/>
            <w:tcMar>
              <w:top w:w="100" w:type="dxa"/>
              <w:left w:w="100" w:type="dxa"/>
              <w:bottom w:w="100" w:type="dxa"/>
              <w:right w:w="100" w:type="dxa"/>
            </w:tcMar>
          </w:tcPr>
          <w:p w14:paraId="000002E4" w14:textId="77777777" w:rsidR="00E2274D" w:rsidRPr="003870AB" w:rsidRDefault="004018CF">
            <w:pPr>
              <w:widowControl w:val="0"/>
              <w:ind w:right="-804"/>
              <w:rPr>
                <w:b/>
              </w:rPr>
            </w:pPr>
            <w:r w:rsidRPr="003870AB">
              <w:rPr>
                <w:b/>
              </w:rPr>
              <w:t>Introducción</w:t>
            </w:r>
          </w:p>
        </w:tc>
        <w:tc>
          <w:tcPr>
            <w:tcW w:w="12185" w:type="dxa"/>
            <w:shd w:val="clear" w:color="auto" w:fill="auto"/>
            <w:tcMar>
              <w:top w:w="100" w:type="dxa"/>
              <w:left w:w="100" w:type="dxa"/>
              <w:bottom w:w="100" w:type="dxa"/>
              <w:right w:w="100" w:type="dxa"/>
            </w:tcMar>
          </w:tcPr>
          <w:p w14:paraId="000002E5" w14:textId="77777777" w:rsidR="00E2274D" w:rsidRPr="003870AB" w:rsidRDefault="004018CF">
            <w:pPr>
              <w:widowControl w:val="0"/>
              <w:rPr>
                <w:color w:val="999999"/>
              </w:rPr>
            </w:pPr>
            <w:r w:rsidRPr="003870AB">
              <w:t>Al ser esta la fase inicial del proyecto, sus salidas alimentan las etapas sucesivas con varios productos:</w:t>
            </w:r>
          </w:p>
        </w:tc>
      </w:tr>
      <w:tr w:rsidR="00E2274D" w:rsidRPr="003870AB" w14:paraId="548353F2" w14:textId="77777777">
        <w:trPr>
          <w:trHeight w:val="420"/>
        </w:trPr>
        <w:tc>
          <w:tcPr>
            <w:tcW w:w="14165" w:type="dxa"/>
            <w:gridSpan w:val="2"/>
            <w:shd w:val="clear" w:color="auto" w:fill="auto"/>
            <w:tcMar>
              <w:top w:w="100" w:type="dxa"/>
              <w:left w:w="100" w:type="dxa"/>
              <w:bottom w:w="100" w:type="dxa"/>
              <w:right w:w="100" w:type="dxa"/>
            </w:tcMar>
          </w:tcPr>
          <w:p w14:paraId="000002E6" w14:textId="77777777" w:rsidR="00E2274D" w:rsidRPr="003870AB" w:rsidRDefault="00000000">
            <w:pPr>
              <w:widowControl w:val="0"/>
              <w:jc w:val="center"/>
            </w:pPr>
            <w:sdt>
              <w:sdtPr>
                <w:tag w:val="goog_rdk_75"/>
                <w:id w:val="-137577243"/>
              </w:sdtPr>
              <w:sdtContent>
                <w:commentRangeStart w:id="112"/>
              </w:sdtContent>
            </w:sdt>
            <w:r w:rsidR="004018CF" w:rsidRPr="003870AB">
              <w:rPr>
                <w:noProof/>
              </w:rPr>
              <w:drawing>
                <wp:inline distT="0" distB="0" distL="0" distR="0" wp14:anchorId="2054C05C" wp14:editId="6E6450E7">
                  <wp:extent cx="2235224" cy="2235224"/>
                  <wp:effectExtent l="0" t="0" r="0" b="0"/>
                  <wp:docPr id="751" name="image69.jpg" descr="IlustraciÃ³n del concepto de procesamiento"/>
                  <wp:cNvGraphicFramePr/>
                  <a:graphic xmlns:a="http://schemas.openxmlformats.org/drawingml/2006/main">
                    <a:graphicData uri="http://schemas.openxmlformats.org/drawingml/2006/picture">
                      <pic:pic xmlns:pic="http://schemas.openxmlformats.org/drawingml/2006/picture">
                        <pic:nvPicPr>
                          <pic:cNvPr id="0" name="image69.jpg" descr="IlustraciÃ³n del concepto de procesamiento"/>
                          <pic:cNvPicPr preferRelativeResize="0"/>
                        </pic:nvPicPr>
                        <pic:blipFill>
                          <a:blip r:embed="rId94"/>
                          <a:srcRect/>
                          <a:stretch>
                            <a:fillRect/>
                          </a:stretch>
                        </pic:blipFill>
                        <pic:spPr>
                          <a:xfrm>
                            <a:off x="0" y="0"/>
                            <a:ext cx="2235224" cy="2235224"/>
                          </a:xfrm>
                          <a:prstGeom prst="rect">
                            <a:avLst/>
                          </a:prstGeom>
                          <a:ln/>
                        </pic:spPr>
                      </pic:pic>
                    </a:graphicData>
                  </a:graphic>
                </wp:inline>
              </w:drawing>
            </w:r>
            <w:commentRangeEnd w:id="112"/>
            <w:r w:rsidR="004018CF" w:rsidRPr="003870AB">
              <w:commentReference w:id="112"/>
            </w:r>
          </w:p>
          <w:p w14:paraId="000002E7" w14:textId="77777777" w:rsidR="00E2274D" w:rsidRPr="003870AB" w:rsidRDefault="004018CF">
            <w:r w:rsidRPr="003870AB">
              <w:t>Imagen: 228131_i313</w:t>
            </w:r>
          </w:p>
        </w:tc>
      </w:tr>
      <w:tr w:rsidR="00E2274D" w:rsidRPr="003870AB" w14:paraId="4D385E3A" w14:textId="77777777">
        <w:tc>
          <w:tcPr>
            <w:tcW w:w="1980" w:type="dxa"/>
            <w:shd w:val="clear" w:color="auto" w:fill="auto"/>
            <w:tcMar>
              <w:top w:w="100" w:type="dxa"/>
              <w:left w:w="100" w:type="dxa"/>
              <w:bottom w:w="100" w:type="dxa"/>
              <w:right w:w="100" w:type="dxa"/>
            </w:tcMar>
          </w:tcPr>
          <w:p w14:paraId="05AF4175" w14:textId="77777777" w:rsidR="00E22243" w:rsidRPr="003870AB" w:rsidRDefault="00E22243" w:rsidP="00E22243">
            <w:pPr>
              <w:pBdr>
                <w:top w:val="nil"/>
                <w:left w:val="nil"/>
                <w:bottom w:val="nil"/>
                <w:right w:val="nil"/>
                <w:between w:val="nil"/>
              </w:pBdr>
              <w:jc w:val="both"/>
              <w:rPr>
                <w:b/>
                <w:color w:val="000000"/>
              </w:rPr>
            </w:pPr>
            <w:r w:rsidRPr="003870AB">
              <w:rPr>
                <w:b/>
                <w:color w:val="000000"/>
              </w:rPr>
              <w:t>Desarrollar la visión general del sistema</w:t>
            </w:r>
          </w:p>
          <w:p w14:paraId="000002E9" w14:textId="65C8B811" w:rsidR="00E2274D" w:rsidRPr="003870AB" w:rsidRDefault="00E2274D">
            <w:pPr>
              <w:widowControl w:val="0"/>
              <w:pBdr>
                <w:top w:val="nil"/>
                <w:left w:val="nil"/>
                <w:bottom w:val="nil"/>
                <w:right w:val="nil"/>
                <w:between w:val="nil"/>
              </w:pBdr>
              <w:jc w:val="center"/>
              <w:rPr>
                <w:b/>
              </w:rPr>
            </w:pPr>
          </w:p>
        </w:tc>
        <w:tc>
          <w:tcPr>
            <w:tcW w:w="12185" w:type="dxa"/>
            <w:shd w:val="clear" w:color="auto" w:fill="auto"/>
            <w:tcMar>
              <w:top w:w="100" w:type="dxa"/>
              <w:left w:w="100" w:type="dxa"/>
              <w:bottom w:w="100" w:type="dxa"/>
              <w:right w:w="100" w:type="dxa"/>
            </w:tcMar>
          </w:tcPr>
          <w:p w14:paraId="000002EB" w14:textId="6A289426" w:rsidR="00E2274D" w:rsidRPr="003870AB" w:rsidRDefault="004018CF">
            <w:pPr>
              <w:pBdr>
                <w:top w:val="nil"/>
                <w:left w:val="nil"/>
                <w:bottom w:val="nil"/>
                <w:right w:val="nil"/>
                <w:between w:val="nil"/>
              </w:pBdr>
              <w:jc w:val="both"/>
            </w:pPr>
            <w:r w:rsidRPr="003870AB">
              <w:rPr>
                <w:color w:val="000000"/>
                <w:u w:val="single"/>
              </w:rPr>
              <w:t>Requisitos generales del sistema</w:t>
            </w:r>
            <w:r w:rsidRPr="003870AB">
              <w:rPr>
                <w:color w:val="000000"/>
              </w:rPr>
              <w:t xml:space="preserve">, </w:t>
            </w:r>
            <w:r w:rsidR="00E22243" w:rsidRPr="003870AB">
              <w:rPr>
                <w:color w:val="000000"/>
              </w:rPr>
              <w:t>e</w:t>
            </w:r>
            <w:r w:rsidRPr="003870AB">
              <w:rPr>
                <w:color w:val="000000"/>
              </w:rPr>
              <w:t xml:space="preserve">specificar las características principales del </w:t>
            </w:r>
            <w:r w:rsidR="008A5597" w:rsidRPr="008A5597">
              <w:rPr>
                <w:i/>
                <w:iCs/>
                <w:color w:val="000000"/>
              </w:rPr>
              <w:t>software</w:t>
            </w:r>
            <w:r w:rsidRPr="003870AB">
              <w:rPr>
                <w:color w:val="000000"/>
              </w:rPr>
              <w:t xml:space="preserve"> a desarrollar.</w:t>
            </w:r>
          </w:p>
          <w:p w14:paraId="000002EC" w14:textId="72587CEA" w:rsidR="00E2274D" w:rsidRPr="003870AB" w:rsidRDefault="004018CF">
            <w:pPr>
              <w:pBdr>
                <w:top w:val="nil"/>
                <w:left w:val="nil"/>
                <w:bottom w:val="nil"/>
                <w:right w:val="nil"/>
                <w:between w:val="nil"/>
              </w:pBdr>
              <w:jc w:val="both"/>
            </w:pPr>
            <w:r w:rsidRPr="003870AB">
              <w:rPr>
                <w:color w:val="000000"/>
                <w:u w:val="single"/>
              </w:rPr>
              <w:t>Casos de uso del sistema</w:t>
            </w:r>
            <w:r w:rsidRPr="003870AB">
              <w:rPr>
                <w:color w:val="000000"/>
              </w:rPr>
              <w:t xml:space="preserve">, </w:t>
            </w:r>
            <w:r w:rsidR="00E22243" w:rsidRPr="003870AB">
              <w:rPr>
                <w:color w:val="000000"/>
              </w:rPr>
              <w:t>d</w:t>
            </w:r>
            <w:r w:rsidRPr="003870AB">
              <w:rPr>
                <w:color w:val="000000"/>
              </w:rPr>
              <w:t xml:space="preserve">escribir cómo utilizarán el </w:t>
            </w:r>
            <w:r w:rsidR="008A5597" w:rsidRPr="008A5597">
              <w:rPr>
                <w:i/>
                <w:iCs/>
                <w:color w:val="000000"/>
              </w:rPr>
              <w:t>software</w:t>
            </w:r>
            <w:r w:rsidRPr="003870AB">
              <w:rPr>
                <w:color w:val="000000"/>
              </w:rPr>
              <w:t xml:space="preserve"> los clientes.</w:t>
            </w:r>
          </w:p>
          <w:p w14:paraId="000002ED" w14:textId="77777777" w:rsidR="00E2274D" w:rsidRPr="003870AB" w:rsidRDefault="00E2274D">
            <w:pPr>
              <w:widowControl w:val="0"/>
              <w:pBdr>
                <w:top w:val="nil"/>
                <w:left w:val="nil"/>
                <w:bottom w:val="nil"/>
                <w:right w:val="nil"/>
                <w:between w:val="nil"/>
              </w:pBdr>
              <w:rPr>
                <w:b/>
                <w:color w:val="999999"/>
              </w:rPr>
            </w:pPr>
          </w:p>
        </w:tc>
      </w:tr>
      <w:tr w:rsidR="00E2274D" w:rsidRPr="003870AB" w14:paraId="0683C5D1" w14:textId="77777777">
        <w:tc>
          <w:tcPr>
            <w:tcW w:w="1980" w:type="dxa"/>
            <w:shd w:val="clear" w:color="auto" w:fill="auto"/>
            <w:tcMar>
              <w:top w:w="100" w:type="dxa"/>
              <w:left w:w="100" w:type="dxa"/>
              <w:bottom w:w="100" w:type="dxa"/>
              <w:right w:w="100" w:type="dxa"/>
            </w:tcMar>
          </w:tcPr>
          <w:p w14:paraId="686CFEC3" w14:textId="77777777" w:rsidR="00E22243" w:rsidRPr="003870AB" w:rsidRDefault="00E22243" w:rsidP="00E22243">
            <w:pPr>
              <w:pBdr>
                <w:top w:val="nil"/>
                <w:left w:val="nil"/>
                <w:bottom w:val="nil"/>
                <w:right w:val="nil"/>
                <w:between w:val="nil"/>
              </w:pBdr>
              <w:jc w:val="both"/>
              <w:rPr>
                <w:b/>
                <w:color w:val="000000"/>
              </w:rPr>
            </w:pPr>
            <w:r w:rsidRPr="003870AB">
              <w:rPr>
                <w:b/>
                <w:color w:val="000000"/>
              </w:rPr>
              <w:t>Documentar los requisitos del sistema</w:t>
            </w:r>
          </w:p>
          <w:p w14:paraId="000002EE" w14:textId="06902B3E" w:rsidR="00E2274D" w:rsidRPr="003870AB" w:rsidRDefault="00E2274D">
            <w:pPr>
              <w:widowControl w:val="0"/>
              <w:pBdr>
                <w:top w:val="nil"/>
                <w:left w:val="nil"/>
                <w:bottom w:val="nil"/>
                <w:right w:val="nil"/>
                <w:between w:val="nil"/>
              </w:pBdr>
              <w:jc w:val="center"/>
              <w:rPr>
                <w:b/>
              </w:rPr>
            </w:pPr>
          </w:p>
        </w:tc>
        <w:tc>
          <w:tcPr>
            <w:tcW w:w="12185" w:type="dxa"/>
            <w:shd w:val="clear" w:color="auto" w:fill="auto"/>
            <w:tcMar>
              <w:top w:w="100" w:type="dxa"/>
              <w:left w:w="100" w:type="dxa"/>
              <w:bottom w:w="100" w:type="dxa"/>
              <w:right w:w="100" w:type="dxa"/>
            </w:tcMar>
          </w:tcPr>
          <w:p w14:paraId="000002F0" w14:textId="39BDD8E7" w:rsidR="00E2274D" w:rsidRPr="003870AB" w:rsidRDefault="004018CF">
            <w:pPr>
              <w:numPr>
                <w:ilvl w:val="0"/>
                <w:numId w:val="11"/>
              </w:numPr>
              <w:pBdr>
                <w:top w:val="nil"/>
                <w:left w:val="nil"/>
                <w:bottom w:val="nil"/>
                <w:right w:val="nil"/>
                <w:between w:val="nil"/>
              </w:pBdr>
              <w:jc w:val="both"/>
            </w:pPr>
            <w:r w:rsidRPr="003870AB">
              <w:rPr>
                <w:color w:val="000000"/>
                <w:u w:val="single"/>
              </w:rPr>
              <w:t>Diagramas de historia</w:t>
            </w:r>
            <w:r w:rsidRPr="003870AB">
              <w:rPr>
                <w:color w:val="000000"/>
              </w:rPr>
              <w:t xml:space="preserve">, </w:t>
            </w:r>
            <w:r w:rsidR="00E22243" w:rsidRPr="003870AB">
              <w:rPr>
                <w:color w:val="000000"/>
              </w:rPr>
              <w:t>d</w:t>
            </w:r>
            <w:r w:rsidRPr="003870AB">
              <w:rPr>
                <w:color w:val="000000"/>
              </w:rPr>
              <w:t xml:space="preserve">etallar cómo debe interactuar el </w:t>
            </w:r>
            <w:r w:rsidR="008A5597" w:rsidRPr="008A5597">
              <w:rPr>
                <w:i/>
                <w:iCs/>
                <w:color w:val="000000"/>
              </w:rPr>
              <w:t>software</w:t>
            </w:r>
            <w:r w:rsidRPr="003870AB">
              <w:rPr>
                <w:color w:val="000000"/>
              </w:rPr>
              <w:t xml:space="preserve"> con los usuarios, para que puedan realizar sus tareas dentro del modelo de negocio.</w:t>
            </w:r>
          </w:p>
          <w:p w14:paraId="000002F1" w14:textId="77777777" w:rsidR="00E2274D" w:rsidRPr="003870AB" w:rsidRDefault="004018CF">
            <w:pPr>
              <w:numPr>
                <w:ilvl w:val="0"/>
                <w:numId w:val="11"/>
              </w:numPr>
              <w:pBdr>
                <w:top w:val="nil"/>
                <w:left w:val="nil"/>
                <w:bottom w:val="nil"/>
                <w:right w:val="nil"/>
                <w:between w:val="nil"/>
              </w:pBdr>
              <w:jc w:val="both"/>
            </w:pPr>
            <w:r w:rsidRPr="003870AB">
              <w:rPr>
                <w:color w:val="000000"/>
                <w:u w:val="single"/>
              </w:rPr>
              <w:t>Requisitos funcionales</w:t>
            </w:r>
            <w:r w:rsidRPr="003870AB">
              <w:rPr>
                <w:color w:val="000000"/>
              </w:rPr>
              <w:t>, Enunciarlos para que a partir de ellos pueda implementarse una solución. Tipos:</w:t>
            </w:r>
          </w:p>
          <w:p w14:paraId="000002F2" w14:textId="2EA40B1F" w:rsidR="00E2274D" w:rsidRPr="003870AB" w:rsidRDefault="004018CF">
            <w:pPr>
              <w:numPr>
                <w:ilvl w:val="0"/>
                <w:numId w:val="17"/>
              </w:numPr>
              <w:pBdr>
                <w:top w:val="nil"/>
                <w:left w:val="nil"/>
                <w:bottom w:val="nil"/>
                <w:right w:val="nil"/>
                <w:between w:val="nil"/>
              </w:pBdr>
              <w:jc w:val="both"/>
            </w:pPr>
            <w:r w:rsidRPr="003870AB">
              <w:rPr>
                <w:color w:val="000000"/>
              </w:rPr>
              <w:lastRenderedPageBreak/>
              <w:t xml:space="preserve">Requisitos de información, describen que deberá almacenar y gestionar el </w:t>
            </w:r>
            <w:r w:rsidR="008A5597" w:rsidRPr="008A5597">
              <w:rPr>
                <w:i/>
                <w:iCs/>
                <w:color w:val="000000"/>
              </w:rPr>
              <w:t>software</w:t>
            </w:r>
            <w:r w:rsidRPr="003870AB">
              <w:rPr>
                <w:color w:val="000000"/>
              </w:rPr>
              <w:t xml:space="preserve"> para dar soporte a los procesos de negocio.</w:t>
            </w:r>
          </w:p>
          <w:p w14:paraId="000002F3" w14:textId="1ADA07C0" w:rsidR="00E2274D" w:rsidRPr="003870AB" w:rsidRDefault="004018CF">
            <w:pPr>
              <w:numPr>
                <w:ilvl w:val="0"/>
                <w:numId w:val="17"/>
              </w:numPr>
              <w:pBdr>
                <w:top w:val="nil"/>
                <w:left w:val="nil"/>
                <w:bottom w:val="nil"/>
                <w:right w:val="nil"/>
                <w:between w:val="nil"/>
              </w:pBdr>
              <w:jc w:val="both"/>
            </w:pPr>
            <w:r w:rsidRPr="003870AB">
              <w:rPr>
                <w:color w:val="000000"/>
              </w:rPr>
              <w:t xml:space="preserve">Reglas de negocio, </w:t>
            </w:r>
            <w:r w:rsidR="00E22243" w:rsidRPr="003870AB">
              <w:rPr>
                <w:color w:val="000000"/>
              </w:rPr>
              <w:t xml:space="preserve">incluyen </w:t>
            </w:r>
            <w:r w:rsidRPr="003870AB">
              <w:rPr>
                <w:color w:val="000000"/>
              </w:rPr>
              <w:t>las reglas o restricciones de cumplimiento obligatorio.</w:t>
            </w:r>
          </w:p>
          <w:p w14:paraId="000002F4" w14:textId="405D2DE2" w:rsidR="00E2274D" w:rsidRPr="003870AB" w:rsidRDefault="004018CF">
            <w:pPr>
              <w:numPr>
                <w:ilvl w:val="0"/>
                <w:numId w:val="17"/>
              </w:numPr>
              <w:pBdr>
                <w:top w:val="nil"/>
                <w:left w:val="nil"/>
                <w:bottom w:val="nil"/>
                <w:right w:val="nil"/>
                <w:between w:val="nil"/>
              </w:pBdr>
              <w:jc w:val="both"/>
            </w:pPr>
            <w:r w:rsidRPr="003870AB">
              <w:rPr>
                <w:color w:val="000000"/>
              </w:rPr>
              <w:t>Requisitos de conducta,</w:t>
            </w:r>
            <w:r w:rsidR="00E22243" w:rsidRPr="003870AB">
              <w:rPr>
                <w:color w:val="000000"/>
              </w:rPr>
              <w:t xml:space="preserve"> es decir,</w:t>
            </w:r>
            <w:r w:rsidRPr="003870AB">
              <w:rPr>
                <w:color w:val="000000"/>
              </w:rPr>
              <w:t xml:space="preserve"> las capacidades o interacciones con el usuario.</w:t>
            </w:r>
          </w:p>
          <w:p w14:paraId="000002F5" w14:textId="77777777" w:rsidR="00E2274D" w:rsidRPr="003870AB" w:rsidRDefault="004018CF">
            <w:pPr>
              <w:numPr>
                <w:ilvl w:val="0"/>
                <w:numId w:val="11"/>
              </w:numPr>
              <w:pBdr>
                <w:top w:val="nil"/>
                <w:left w:val="nil"/>
                <w:bottom w:val="nil"/>
                <w:right w:val="nil"/>
                <w:between w:val="nil"/>
              </w:pBdr>
              <w:jc w:val="both"/>
            </w:pPr>
            <w:r w:rsidRPr="003870AB">
              <w:rPr>
                <w:color w:val="000000"/>
                <w:u w:val="single"/>
              </w:rPr>
              <w:t>Requisitos no funcionales</w:t>
            </w:r>
            <w:r w:rsidRPr="003870AB">
              <w:rPr>
                <w:color w:val="000000"/>
              </w:rPr>
              <w:t>, las características de calidad del sistema.</w:t>
            </w:r>
          </w:p>
          <w:p w14:paraId="000002F6" w14:textId="792E9D3E" w:rsidR="00E2274D" w:rsidRPr="003870AB" w:rsidRDefault="004018CF">
            <w:pPr>
              <w:numPr>
                <w:ilvl w:val="0"/>
                <w:numId w:val="11"/>
              </w:numPr>
              <w:pBdr>
                <w:top w:val="nil"/>
                <w:left w:val="nil"/>
                <w:bottom w:val="nil"/>
                <w:right w:val="nil"/>
                <w:between w:val="nil"/>
              </w:pBdr>
              <w:jc w:val="both"/>
            </w:pPr>
            <w:r w:rsidRPr="003870AB">
              <w:rPr>
                <w:color w:val="000000"/>
                <w:u w:val="single"/>
              </w:rPr>
              <w:t>Requisitos de integración</w:t>
            </w:r>
            <w:r w:rsidRPr="003870AB">
              <w:rPr>
                <w:color w:val="000000"/>
              </w:rPr>
              <w:t xml:space="preserve">, </w:t>
            </w:r>
            <w:r w:rsidR="00273F2C" w:rsidRPr="003870AB">
              <w:rPr>
                <w:color w:val="000000"/>
              </w:rPr>
              <w:t xml:space="preserve">establece </w:t>
            </w:r>
            <w:r w:rsidRPr="003870AB">
              <w:rPr>
                <w:color w:val="000000"/>
              </w:rPr>
              <w:t xml:space="preserve">cuáles servicios deben integrarse al </w:t>
            </w:r>
            <w:r w:rsidR="008A5597" w:rsidRPr="008A5597">
              <w:rPr>
                <w:i/>
                <w:iCs/>
                <w:color w:val="000000"/>
              </w:rPr>
              <w:t>software</w:t>
            </w:r>
            <w:r w:rsidRPr="003870AB">
              <w:rPr>
                <w:color w:val="000000"/>
              </w:rPr>
              <w:t>.</w:t>
            </w:r>
          </w:p>
          <w:p w14:paraId="000002F7" w14:textId="77777777" w:rsidR="00E2274D" w:rsidRPr="003870AB" w:rsidRDefault="004018CF">
            <w:pPr>
              <w:numPr>
                <w:ilvl w:val="0"/>
                <w:numId w:val="11"/>
              </w:numPr>
              <w:pBdr>
                <w:top w:val="nil"/>
                <w:left w:val="nil"/>
                <w:bottom w:val="nil"/>
                <w:right w:val="nil"/>
                <w:between w:val="nil"/>
              </w:pBdr>
              <w:jc w:val="both"/>
            </w:pPr>
            <w:r w:rsidRPr="003870AB">
              <w:rPr>
                <w:color w:val="000000"/>
                <w:u w:val="single"/>
              </w:rPr>
              <w:t>Restricciones técnicas</w:t>
            </w:r>
            <w:r w:rsidRPr="003870AB">
              <w:rPr>
                <w:color w:val="000000"/>
              </w:rPr>
              <w:t>, limitaciones de carácter tecnológico que debe cumplir el sistema.</w:t>
            </w:r>
          </w:p>
          <w:p w14:paraId="000002F8" w14:textId="77777777" w:rsidR="00E2274D" w:rsidRPr="003870AB" w:rsidRDefault="00E2274D">
            <w:pPr>
              <w:widowControl w:val="0"/>
              <w:rPr>
                <w:b/>
              </w:rPr>
            </w:pPr>
          </w:p>
        </w:tc>
      </w:tr>
      <w:tr w:rsidR="00E2274D" w:rsidRPr="003870AB" w14:paraId="0848A83D" w14:textId="77777777">
        <w:tc>
          <w:tcPr>
            <w:tcW w:w="1980" w:type="dxa"/>
            <w:shd w:val="clear" w:color="auto" w:fill="auto"/>
            <w:tcMar>
              <w:top w:w="100" w:type="dxa"/>
              <w:left w:w="100" w:type="dxa"/>
              <w:bottom w:w="100" w:type="dxa"/>
              <w:right w:w="100" w:type="dxa"/>
            </w:tcMar>
          </w:tcPr>
          <w:p w14:paraId="02F0F463" w14:textId="77777777" w:rsidR="00273F2C" w:rsidRPr="003870AB" w:rsidRDefault="00273F2C" w:rsidP="00273F2C">
            <w:pPr>
              <w:pBdr>
                <w:top w:val="nil"/>
                <w:left w:val="nil"/>
                <w:bottom w:val="nil"/>
                <w:right w:val="nil"/>
                <w:between w:val="nil"/>
              </w:pBdr>
              <w:jc w:val="both"/>
              <w:rPr>
                <w:b/>
                <w:color w:val="000000"/>
              </w:rPr>
            </w:pPr>
            <w:r w:rsidRPr="003870AB">
              <w:rPr>
                <w:b/>
                <w:color w:val="000000"/>
              </w:rPr>
              <w:lastRenderedPageBreak/>
              <w:t>Analizar los requisitos del sistema</w:t>
            </w:r>
          </w:p>
          <w:p w14:paraId="000002F9" w14:textId="1FA84C0D" w:rsidR="00E2274D" w:rsidRPr="003870AB" w:rsidRDefault="00E2274D">
            <w:pPr>
              <w:widowControl w:val="0"/>
              <w:pBdr>
                <w:top w:val="nil"/>
                <w:left w:val="nil"/>
                <w:bottom w:val="nil"/>
                <w:right w:val="nil"/>
                <w:between w:val="nil"/>
              </w:pBdr>
              <w:jc w:val="center"/>
              <w:rPr>
                <w:b/>
              </w:rPr>
            </w:pPr>
          </w:p>
        </w:tc>
        <w:tc>
          <w:tcPr>
            <w:tcW w:w="12185" w:type="dxa"/>
            <w:shd w:val="clear" w:color="auto" w:fill="auto"/>
            <w:tcMar>
              <w:top w:w="100" w:type="dxa"/>
              <w:left w:w="100" w:type="dxa"/>
              <w:bottom w:w="100" w:type="dxa"/>
              <w:right w:w="100" w:type="dxa"/>
            </w:tcMar>
          </w:tcPr>
          <w:p w14:paraId="000002FB" w14:textId="77777777" w:rsidR="00E2274D" w:rsidRPr="003870AB" w:rsidRDefault="004018CF">
            <w:pPr>
              <w:numPr>
                <w:ilvl w:val="0"/>
                <w:numId w:val="18"/>
              </w:numPr>
              <w:pBdr>
                <w:top w:val="nil"/>
                <w:left w:val="nil"/>
                <w:bottom w:val="nil"/>
                <w:right w:val="nil"/>
                <w:between w:val="nil"/>
              </w:pBdr>
              <w:jc w:val="both"/>
            </w:pPr>
            <w:r w:rsidRPr="003870AB">
              <w:rPr>
                <w:color w:val="000000"/>
                <w:u w:val="single"/>
              </w:rPr>
              <w:t>Arquitectura del sistema</w:t>
            </w:r>
            <w:r w:rsidRPr="003870AB">
              <w:rPr>
                <w:color w:val="000000"/>
              </w:rPr>
              <w:t>. Son los estándares y modelos que impactan el resto del desarrollo.</w:t>
            </w:r>
          </w:p>
          <w:p w14:paraId="000002FC" w14:textId="77777777" w:rsidR="00E2274D" w:rsidRPr="003870AB" w:rsidRDefault="004018CF">
            <w:pPr>
              <w:numPr>
                <w:ilvl w:val="0"/>
                <w:numId w:val="18"/>
              </w:numPr>
              <w:pBdr>
                <w:top w:val="nil"/>
                <w:left w:val="nil"/>
                <w:bottom w:val="nil"/>
                <w:right w:val="nil"/>
                <w:between w:val="nil"/>
              </w:pBdr>
              <w:jc w:val="both"/>
            </w:pPr>
            <w:r w:rsidRPr="003870AB">
              <w:rPr>
                <w:color w:val="000000"/>
                <w:u w:val="single"/>
              </w:rPr>
              <w:t>Modelo estático</w:t>
            </w:r>
            <w:r w:rsidRPr="003870AB">
              <w:rPr>
                <w:color w:val="000000"/>
              </w:rPr>
              <w:t>. Constituye el modelo del sistema a desarrollar.</w:t>
            </w:r>
          </w:p>
          <w:p w14:paraId="000002FD" w14:textId="3F3F73BB" w:rsidR="00E2274D" w:rsidRPr="003870AB" w:rsidRDefault="004018CF">
            <w:pPr>
              <w:numPr>
                <w:ilvl w:val="0"/>
                <w:numId w:val="18"/>
              </w:numPr>
              <w:pBdr>
                <w:top w:val="nil"/>
                <w:left w:val="nil"/>
                <w:bottom w:val="nil"/>
                <w:right w:val="nil"/>
                <w:between w:val="nil"/>
              </w:pBdr>
              <w:jc w:val="both"/>
            </w:pPr>
            <w:r w:rsidRPr="003870AB">
              <w:rPr>
                <w:color w:val="000000"/>
                <w:u w:val="single"/>
              </w:rPr>
              <w:t>Modelo dinámico/funcional</w:t>
            </w:r>
            <w:r w:rsidRPr="003870AB">
              <w:rPr>
                <w:color w:val="000000"/>
              </w:rPr>
              <w:t xml:space="preserve">. </w:t>
            </w:r>
            <w:r w:rsidR="00164079" w:rsidRPr="003870AB">
              <w:rPr>
                <w:color w:val="000000"/>
              </w:rPr>
              <w:t>D</w:t>
            </w:r>
            <w:r w:rsidRPr="003870AB">
              <w:rPr>
                <w:color w:val="000000"/>
              </w:rPr>
              <w:t>etecta problemas con los casos de uso y el diseño de la capa de lógica.</w:t>
            </w:r>
          </w:p>
          <w:p w14:paraId="000002FE" w14:textId="77777777" w:rsidR="00E2274D" w:rsidRPr="003870AB" w:rsidRDefault="004018CF">
            <w:pPr>
              <w:numPr>
                <w:ilvl w:val="0"/>
                <w:numId w:val="18"/>
              </w:numPr>
              <w:pBdr>
                <w:top w:val="nil"/>
                <w:left w:val="nil"/>
                <w:bottom w:val="nil"/>
                <w:right w:val="nil"/>
                <w:between w:val="nil"/>
              </w:pBdr>
              <w:jc w:val="both"/>
            </w:pPr>
            <w:r w:rsidRPr="003870AB">
              <w:rPr>
                <w:color w:val="000000"/>
                <w:u w:val="single"/>
              </w:rPr>
              <w:t>Interfaz de usuario</w:t>
            </w:r>
            <w:r w:rsidRPr="003870AB">
              <w:rPr>
                <w:color w:val="000000"/>
              </w:rPr>
              <w:t xml:space="preserve">. Relevante para la validación de los requisitos con clientes y usuarios. </w:t>
            </w:r>
          </w:p>
          <w:p w14:paraId="000002FF" w14:textId="77777777" w:rsidR="00E2274D" w:rsidRPr="003870AB" w:rsidRDefault="004018CF">
            <w:pPr>
              <w:numPr>
                <w:ilvl w:val="0"/>
                <w:numId w:val="18"/>
              </w:numPr>
              <w:pBdr>
                <w:top w:val="nil"/>
                <w:left w:val="nil"/>
                <w:bottom w:val="nil"/>
                <w:right w:val="nil"/>
                <w:between w:val="nil"/>
              </w:pBdr>
              <w:jc w:val="both"/>
            </w:pPr>
            <w:r w:rsidRPr="003870AB">
              <w:rPr>
                <w:color w:val="000000"/>
                <w:u w:val="single"/>
              </w:rPr>
              <w:t>Interfaz de servicios</w:t>
            </w:r>
            <w:r w:rsidRPr="003870AB">
              <w:rPr>
                <w:color w:val="000000"/>
              </w:rPr>
              <w:t>. Importante si el sistema va a tener una interfaz que puede vulnerarse.</w:t>
            </w:r>
          </w:p>
          <w:p w14:paraId="00000300" w14:textId="77777777" w:rsidR="00E2274D" w:rsidRPr="003870AB" w:rsidRDefault="004018CF">
            <w:pPr>
              <w:numPr>
                <w:ilvl w:val="0"/>
                <w:numId w:val="18"/>
              </w:numPr>
              <w:pBdr>
                <w:top w:val="nil"/>
                <w:left w:val="nil"/>
                <w:bottom w:val="nil"/>
                <w:right w:val="nil"/>
                <w:between w:val="nil"/>
              </w:pBdr>
              <w:jc w:val="both"/>
            </w:pPr>
            <w:r w:rsidRPr="003870AB">
              <w:rPr>
                <w:color w:val="000000"/>
                <w:u w:val="single"/>
              </w:rPr>
              <w:t>Problemas en los requisitos</w:t>
            </w:r>
            <w:r w:rsidRPr="003870AB">
              <w:rPr>
                <w:color w:val="000000"/>
              </w:rPr>
              <w:t>. Identificados mediante el análisis y priorización.</w:t>
            </w:r>
          </w:p>
          <w:p w14:paraId="00000301" w14:textId="77777777" w:rsidR="00E2274D" w:rsidRPr="003870AB" w:rsidRDefault="00E2274D">
            <w:pPr>
              <w:widowControl w:val="0"/>
              <w:rPr>
                <w:b/>
              </w:rPr>
            </w:pPr>
          </w:p>
        </w:tc>
      </w:tr>
      <w:tr w:rsidR="00E2274D" w:rsidRPr="003870AB" w14:paraId="666AE04F" w14:textId="77777777">
        <w:tc>
          <w:tcPr>
            <w:tcW w:w="1980" w:type="dxa"/>
            <w:shd w:val="clear" w:color="auto" w:fill="auto"/>
            <w:tcMar>
              <w:top w:w="100" w:type="dxa"/>
              <w:left w:w="100" w:type="dxa"/>
              <w:bottom w:w="100" w:type="dxa"/>
              <w:right w:w="100" w:type="dxa"/>
            </w:tcMar>
          </w:tcPr>
          <w:p w14:paraId="072FFAAA" w14:textId="77777777" w:rsidR="00164079" w:rsidRPr="003870AB" w:rsidRDefault="00164079" w:rsidP="00164079">
            <w:pPr>
              <w:pBdr>
                <w:top w:val="nil"/>
                <w:left w:val="nil"/>
                <w:bottom w:val="nil"/>
                <w:right w:val="nil"/>
                <w:between w:val="nil"/>
              </w:pBdr>
              <w:jc w:val="both"/>
              <w:rPr>
                <w:b/>
                <w:color w:val="000000"/>
              </w:rPr>
            </w:pPr>
            <w:r w:rsidRPr="003870AB">
              <w:rPr>
                <w:b/>
                <w:color w:val="000000"/>
              </w:rPr>
              <w:t>Verificar la calidad de los requisitos del sistema</w:t>
            </w:r>
          </w:p>
          <w:p w14:paraId="00000302" w14:textId="0047A2BB" w:rsidR="00E2274D" w:rsidRPr="003870AB" w:rsidRDefault="00E2274D">
            <w:pPr>
              <w:widowControl w:val="0"/>
              <w:pBdr>
                <w:top w:val="nil"/>
                <w:left w:val="nil"/>
                <w:bottom w:val="nil"/>
                <w:right w:val="nil"/>
                <w:between w:val="nil"/>
              </w:pBdr>
              <w:jc w:val="center"/>
              <w:rPr>
                <w:b/>
              </w:rPr>
            </w:pPr>
          </w:p>
        </w:tc>
        <w:tc>
          <w:tcPr>
            <w:tcW w:w="12185" w:type="dxa"/>
            <w:shd w:val="clear" w:color="auto" w:fill="auto"/>
            <w:tcMar>
              <w:top w:w="100" w:type="dxa"/>
              <w:left w:w="100" w:type="dxa"/>
              <w:bottom w:w="100" w:type="dxa"/>
              <w:right w:w="100" w:type="dxa"/>
            </w:tcMar>
          </w:tcPr>
          <w:p w14:paraId="00000304" w14:textId="7D16563D" w:rsidR="00E2274D" w:rsidRPr="003870AB" w:rsidRDefault="004018CF">
            <w:pPr>
              <w:numPr>
                <w:ilvl w:val="0"/>
                <w:numId w:val="2"/>
              </w:numPr>
              <w:pBdr>
                <w:top w:val="nil"/>
                <w:left w:val="nil"/>
                <w:bottom w:val="nil"/>
                <w:right w:val="nil"/>
                <w:between w:val="nil"/>
              </w:pBdr>
              <w:jc w:val="both"/>
            </w:pPr>
            <w:r w:rsidRPr="003870AB">
              <w:rPr>
                <w:color w:val="000000"/>
                <w:u w:val="single"/>
              </w:rPr>
              <w:t>Problemas en los requisitos</w:t>
            </w:r>
            <w:r w:rsidR="00164079" w:rsidRPr="003870AB">
              <w:rPr>
                <w:color w:val="000000"/>
              </w:rPr>
              <w:t>: s</w:t>
            </w:r>
            <w:r w:rsidRPr="003870AB">
              <w:rPr>
                <w:color w:val="000000"/>
              </w:rPr>
              <w:t>urgen al verificar la calidad de estos.</w:t>
            </w:r>
          </w:p>
          <w:p w14:paraId="00000305" w14:textId="77777777" w:rsidR="00E2274D" w:rsidRPr="003870AB" w:rsidRDefault="00E2274D">
            <w:pPr>
              <w:widowControl w:val="0"/>
              <w:rPr>
                <w:b/>
              </w:rPr>
            </w:pPr>
          </w:p>
        </w:tc>
      </w:tr>
      <w:tr w:rsidR="00E2274D" w:rsidRPr="003870AB" w14:paraId="2D2C20B9" w14:textId="77777777">
        <w:tc>
          <w:tcPr>
            <w:tcW w:w="1980" w:type="dxa"/>
            <w:shd w:val="clear" w:color="auto" w:fill="auto"/>
            <w:tcMar>
              <w:top w:w="100" w:type="dxa"/>
              <w:left w:w="100" w:type="dxa"/>
              <w:bottom w:w="100" w:type="dxa"/>
              <w:right w:w="100" w:type="dxa"/>
            </w:tcMar>
          </w:tcPr>
          <w:p w14:paraId="264F6D07" w14:textId="77777777" w:rsidR="00164079" w:rsidRPr="003870AB" w:rsidRDefault="00164079" w:rsidP="00164079">
            <w:pPr>
              <w:pBdr>
                <w:top w:val="nil"/>
                <w:left w:val="nil"/>
                <w:bottom w:val="nil"/>
                <w:right w:val="nil"/>
                <w:between w:val="nil"/>
              </w:pBdr>
              <w:jc w:val="both"/>
              <w:rPr>
                <w:b/>
                <w:color w:val="000000"/>
              </w:rPr>
            </w:pPr>
            <w:r w:rsidRPr="003870AB">
              <w:rPr>
                <w:b/>
                <w:color w:val="000000"/>
              </w:rPr>
              <w:t>Validar los requisitos del sistema</w:t>
            </w:r>
          </w:p>
          <w:p w14:paraId="00000306" w14:textId="5CF750E7" w:rsidR="00E2274D" w:rsidRPr="003870AB" w:rsidRDefault="00E2274D">
            <w:pPr>
              <w:widowControl w:val="0"/>
              <w:pBdr>
                <w:top w:val="nil"/>
                <w:left w:val="nil"/>
                <w:bottom w:val="nil"/>
                <w:right w:val="nil"/>
                <w:between w:val="nil"/>
              </w:pBdr>
              <w:jc w:val="center"/>
              <w:rPr>
                <w:b/>
              </w:rPr>
            </w:pPr>
          </w:p>
        </w:tc>
        <w:tc>
          <w:tcPr>
            <w:tcW w:w="12185" w:type="dxa"/>
            <w:shd w:val="clear" w:color="auto" w:fill="auto"/>
            <w:tcMar>
              <w:top w:w="100" w:type="dxa"/>
              <w:left w:w="100" w:type="dxa"/>
              <w:bottom w:w="100" w:type="dxa"/>
              <w:right w:w="100" w:type="dxa"/>
            </w:tcMar>
          </w:tcPr>
          <w:p w14:paraId="00000308" w14:textId="77777777" w:rsidR="00E2274D" w:rsidRPr="003870AB" w:rsidRDefault="004018CF">
            <w:pPr>
              <w:numPr>
                <w:ilvl w:val="0"/>
                <w:numId w:val="2"/>
              </w:numPr>
              <w:pBdr>
                <w:top w:val="nil"/>
                <w:left w:val="nil"/>
                <w:bottom w:val="nil"/>
                <w:right w:val="nil"/>
                <w:between w:val="nil"/>
              </w:pBdr>
              <w:jc w:val="both"/>
            </w:pPr>
            <w:r w:rsidRPr="003870AB">
              <w:rPr>
                <w:color w:val="000000"/>
                <w:u w:val="single"/>
              </w:rPr>
              <w:t>Actas de reuniones</w:t>
            </w:r>
            <w:r w:rsidRPr="003870AB">
              <w:rPr>
                <w:color w:val="000000"/>
              </w:rPr>
              <w:t>, recogen los resultados obtenidos en las sesiones de validación. Si hay aceptación de los interesados, se registra con actas y contratos.</w:t>
            </w:r>
          </w:p>
          <w:p w14:paraId="00000309" w14:textId="77777777" w:rsidR="00E2274D" w:rsidRPr="003870AB" w:rsidRDefault="004018CF">
            <w:pPr>
              <w:numPr>
                <w:ilvl w:val="0"/>
                <w:numId w:val="2"/>
              </w:numPr>
              <w:pBdr>
                <w:top w:val="nil"/>
                <w:left w:val="nil"/>
                <w:bottom w:val="nil"/>
                <w:right w:val="nil"/>
                <w:between w:val="nil"/>
              </w:pBdr>
              <w:jc w:val="both"/>
            </w:pPr>
            <w:r w:rsidRPr="003870AB">
              <w:rPr>
                <w:color w:val="000000"/>
                <w:u w:val="single"/>
              </w:rPr>
              <w:t>Problemas en los requisitos</w:t>
            </w:r>
            <w:r w:rsidRPr="003870AB">
              <w:rPr>
                <w:color w:val="000000"/>
              </w:rPr>
              <w:t>. identificados y validados entre los interesados.</w:t>
            </w:r>
          </w:p>
        </w:tc>
      </w:tr>
      <w:tr w:rsidR="00E2274D" w:rsidRPr="003870AB" w14:paraId="10F033E0" w14:textId="77777777">
        <w:tc>
          <w:tcPr>
            <w:tcW w:w="1980" w:type="dxa"/>
            <w:shd w:val="clear" w:color="auto" w:fill="auto"/>
            <w:tcMar>
              <w:top w:w="100" w:type="dxa"/>
              <w:left w:w="100" w:type="dxa"/>
              <w:bottom w:w="100" w:type="dxa"/>
              <w:right w:w="100" w:type="dxa"/>
            </w:tcMar>
          </w:tcPr>
          <w:p w14:paraId="3A9BFE93" w14:textId="77777777" w:rsidR="00164079" w:rsidRPr="003870AB" w:rsidRDefault="00164079" w:rsidP="00164079">
            <w:pPr>
              <w:pBdr>
                <w:top w:val="nil"/>
                <w:left w:val="nil"/>
                <w:bottom w:val="nil"/>
                <w:right w:val="nil"/>
                <w:between w:val="nil"/>
              </w:pBdr>
              <w:jc w:val="both"/>
              <w:rPr>
                <w:b/>
                <w:color w:val="000000"/>
              </w:rPr>
            </w:pPr>
            <w:r w:rsidRPr="003870AB">
              <w:rPr>
                <w:b/>
                <w:color w:val="000000"/>
              </w:rPr>
              <w:t>Registrar problemas en los requisitos</w:t>
            </w:r>
          </w:p>
          <w:p w14:paraId="0000030A" w14:textId="4E01D01C" w:rsidR="00E2274D" w:rsidRPr="003870AB" w:rsidRDefault="00E2274D">
            <w:pPr>
              <w:widowControl w:val="0"/>
              <w:pBdr>
                <w:top w:val="nil"/>
                <w:left w:val="nil"/>
                <w:bottom w:val="nil"/>
                <w:right w:val="nil"/>
                <w:between w:val="nil"/>
              </w:pBdr>
              <w:jc w:val="center"/>
              <w:rPr>
                <w:b/>
              </w:rPr>
            </w:pPr>
          </w:p>
        </w:tc>
        <w:tc>
          <w:tcPr>
            <w:tcW w:w="12185" w:type="dxa"/>
            <w:shd w:val="clear" w:color="auto" w:fill="auto"/>
            <w:tcMar>
              <w:top w:w="100" w:type="dxa"/>
              <w:left w:w="100" w:type="dxa"/>
              <w:bottom w:w="100" w:type="dxa"/>
              <w:right w:w="100" w:type="dxa"/>
            </w:tcMar>
          </w:tcPr>
          <w:p w14:paraId="0000030C" w14:textId="77777777" w:rsidR="00E2274D" w:rsidRPr="003870AB" w:rsidRDefault="004018CF">
            <w:pPr>
              <w:numPr>
                <w:ilvl w:val="0"/>
                <w:numId w:val="9"/>
              </w:numPr>
              <w:pBdr>
                <w:top w:val="nil"/>
                <w:left w:val="nil"/>
                <w:bottom w:val="nil"/>
                <w:right w:val="nil"/>
                <w:between w:val="nil"/>
              </w:pBdr>
              <w:jc w:val="both"/>
            </w:pPr>
            <w:r w:rsidRPr="003870AB">
              <w:rPr>
                <w:color w:val="000000"/>
                <w:u w:val="single"/>
              </w:rPr>
              <w:lastRenderedPageBreak/>
              <w:t>Problemas en los requisitos</w:t>
            </w:r>
            <w:r w:rsidRPr="003870AB">
              <w:rPr>
                <w:color w:val="000000"/>
              </w:rPr>
              <w:t>. Se anotan para aclarar su significado o suprimirlos si están duplicados.</w:t>
            </w:r>
          </w:p>
          <w:p w14:paraId="0000030D" w14:textId="77777777" w:rsidR="00E2274D" w:rsidRPr="003870AB" w:rsidRDefault="00E2274D">
            <w:pPr>
              <w:widowControl w:val="0"/>
              <w:rPr>
                <w:b/>
              </w:rPr>
            </w:pPr>
          </w:p>
        </w:tc>
      </w:tr>
      <w:tr w:rsidR="00E2274D" w:rsidRPr="003870AB" w14:paraId="6A02C39B" w14:textId="77777777">
        <w:tc>
          <w:tcPr>
            <w:tcW w:w="1980" w:type="dxa"/>
            <w:shd w:val="clear" w:color="auto" w:fill="auto"/>
            <w:tcMar>
              <w:top w:w="100" w:type="dxa"/>
              <w:left w:w="100" w:type="dxa"/>
              <w:bottom w:w="100" w:type="dxa"/>
              <w:right w:w="100" w:type="dxa"/>
            </w:tcMar>
          </w:tcPr>
          <w:p w14:paraId="4EDE9B94" w14:textId="77777777" w:rsidR="00164079" w:rsidRPr="003870AB" w:rsidRDefault="00164079" w:rsidP="00164079">
            <w:pPr>
              <w:pBdr>
                <w:top w:val="nil"/>
                <w:left w:val="nil"/>
                <w:bottom w:val="nil"/>
                <w:right w:val="nil"/>
                <w:between w:val="nil"/>
              </w:pBdr>
              <w:jc w:val="both"/>
              <w:rPr>
                <w:b/>
                <w:color w:val="000000"/>
              </w:rPr>
            </w:pPr>
            <w:r w:rsidRPr="003870AB">
              <w:rPr>
                <w:b/>
                <w:color w:val="000000"/>
              </w:rPr>
              <w:t>Registrar la trazabilidad de los requisitos</w:t>
            </w:r>
          </w:p>
          <w:p w14:paraId="0000030E" w14:textId="3F33A30E" w:rsidR="00E2274D" w:rsidRPr="003870AB" w:rsidRDefault="00E2274D">
            <w:pPr>
              <w:widowControl w:val="0"/>
              <w:pBdr>
                <w:top w:val="nil"/>
                <w:left w:val="nil"/>
                <w:bottom w:val="nil"/>
                <w:right w:val="nil"/>
                <w:between w:val="nil"/>
              </w:pBdr>
              <w:jc w:val="center"/>
              <w:rPr>
                <w:b/>
              </w:rPr>
            </w:pPr>
          </w:p>
        </w:tc>
        <w:tc>
          <w:tcPr>
            <w:tcW w:w="12185" w:type="dxa"/>
            <w:shd w:val="clear" w:color="auto" w:fill="auto"/>
            <w:tcMar>
              <w:top w:w="100" w:type="dxa"/>
              <w:left w:w="100" w:type="dxa"/>
              <w:bottom w:w="100" w:type="dxa"/>
              <w:right w:w="100" w:type="dxa"/>
            </w:tcMar>
          </w:tcPr>
          <w:p w14:paraId="00000310" w14:textId="09FB0F44" w:rsidR="00E2274D" w:rsidRPr="003870AB" w:rsidRDefault="004018CF">
            <w:pPr>
              <w:numPr>
                <w:ilvl w:val="0"/>
                <w:numId w:val="9"/>
              </w:numPr>
              <w:pBdr>
                <w:top w:val="nil"/>
                <w:left w:val="nil"/>
                <w:bottom w:val="nil"/>
                <w:right w:val="nil"/>
                <w:between w:val="nil"/>
              </w:pBdr>
              <w:jc w:val="both"/>
            </w:pPr>
            <w:r w:rsidRPr="003870AB">
              <w:rPr>
                <w:color w:val="000000"/>
                <w:u w:val="single"/>
              </w:rPr>
              <w:t xml:space="preserve">Especificación de Requisitos del </w:t>
            </w:r>
            <w:r w:rsidR="00164079" w:rsidRPr="003870AB">
              <w:rPr>
                <w:color w:val="000000"/>
                <w:u w:val="single"/>
              </w:rPr>
              <w:t>S</w:t>
            </w:r>
            <w:r w:rsidRPr="003870AB">
              <w:rPr>
                <w:color w:val="000000"/>
                <w:u w:val="single"/>
              </w:rPr>
              <w:t>istema (ERS)</w:t>
            </w:r>
            <w:r w:rsidRPr="003870AB">
              <w:rPr>
                <w:color w:val="000000"/>
              </w:rPr>
              <w:t>. Elabora las matrices de trazabilidad que reflejan las dependencias entre los requisitos y elementos que la componen. Estas se registran dentro del ERS.</w:t>
            </w:r>
          </w:p>
          <w:p w14:paraId="00000311" w14:textId="77777777" w:rsidR="00E2274D" w:rsidRPr="003870AB" w:rsidRDefault="00E2274D">
            <w:pPr>
              <w:widowControl w:val="0"/>
              <w:rPr>
                <w:b/>
                <w:color w:val="999999"/>
              </w:rPr>
            </w:pPr>
          </w:p>
        </w:tc>
      </w:tr>
    </w:tbl>
    <w:p w14:paraId="00000312" w14:textId="77777777" w:rsidR="00E2274D" w:rsidRPr="003870AB" w:rsidRDefault="00E2274D">
      <w:pPr>
        <w:rPr>
          <w:b/>
        </w:rPr>
      </w:pPr>
    </w:p>
    <w:p w14:paraId="00000313" w14:textId="77777777" w:rsidR="00E2274D" w:rsidRPr="003870AB" w:rsidRDefault="004018CF">
      <w:pPr>
        <w:pStyle w:val="Ttulo1"/>
        <w:numPr>
          <w:ilvl w:val="0"/>
          <w:numId w:val="4"/>
        </w:numPr>
        <w:rPr>
          <w:szCs w:val="22"/>
        </w:rPr>
      </w:pPr>
      <w:bookmarkStart w:id="113" w:name="_heading=h.ihv636" w:colFirst="0" w:colLast="0"/>
      <w:bookmarkEnd w:id="113"/>
      <w:r w:rsidRPr="003870AB">
        <w:rPr>
          <w:szCs w:val="22"/>
        </w:rPr>
        <w:t xml:space="preserve">Herramientas y técnicas para recolección de requisitos </w:t>
      </w:r>
    </w:p>
    <w:p w14:paraId="00000314" w14:textId="77777777" w:rsidR="00E2274D" w:rsidRPr="003870AB" w:rsidRDefault="00E2274D">
      <w:pPr>
        <w:pBdr>
          <w:top w:val="nil"/>
          <w:left w:val="nil"/>
          <w:bottom w:val="nil"/>
          <w:right w:val="nil"/>
          <w:between w:val="nil"/>
        </w:pBdr>
        <w:ind w:left="360"/>
        <w:rPr>
          <w:b/>
          <w:color w:val="000000"/>
        </w:rPr>
      </w:pPr>
    </w:p>
    <w:tbl>
      <w:tblPr>
        <w:tblStyle w:val="affffffffffffffff9"/>
        <w:tblW w:w="1416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735"/>
      </w:tblGrid>
      <w:tr w:rsidR="00E2274D" w:rsidRPr="003870AB" w14:paraId="07170A19"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15" w14:textId="77777777" w:rsidR="00E2274D" w:rsidRPr="003870AB" w:rsidRDefault="004018CF">
            <w:pPr>
              <w:widowControl w:val="0"/>
              <w:rPr>
                <w:b/>
              </w:rPr>
            </w:pPr>
            <w:r w:rsidRPr="003870AB">
              <w:rPr>
                <w:b/>
              </w:rPr>
              <w:t>Tipo de recurso</w:t>
            </w:r>
          </w:p>
        </w:tc>
        <w:tc>
          <w:tcPr>
            <w:tcW w:w="127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16"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19EB0D11" w14:textId="77777777">
        <w:trPr>
          <w:trHeight w:val="420"/>
        </w:trPr>
        <w:tc>
          <w:tcPr>
            <w:tcW w:w="141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7" w14:textId="744CB1E7" w:rsidR="00E2274D" w:rsidRPr="003870AB" w:rsidRDefault="004018CF">
            <w:pPr>
              <w:pBdr>
                <w:top w:val="nil"/>
                <w:left w:val="nil"/>
                <w:bottom w:val="nil"/>
                <w:right w:val="nil"/>
                <w:between w:val="nil"/>
              </w:pBdr>
              <w:jc w:val="both"/>
            </w:pPr>
            <w:r w:rsidRPr="003870AB">
              <w:t xml:space="preserve">La definición de requisitos identifica los aspectos clave del </w:t>
            </w:r>
            <w:r w:rsidR="008A5597" w:rsidRPr="008A5597">
              <w:rPr>
                <w:i/>
                <w:iCs/>
              </w:rPr>
              <w:t>software</w:t>
            </w:r>
            <w:r w:rsidRPr="003870AB">
              <w:t xml:space="preserve"> y descarta los irrelevantes</w:t>
            </w:r>
            <w:r w:rsidR="007C0B5B" w:rsidRPr="003870AB">
              <w:t>, es decir, los</w:t>
            </w:r>
            <w:r w:rsidRPr="003870AB">
              <w:t xml:space="preserve"> que no agregan valor. </w:t>
            </w:r>
            <w:r w:rsidR="007C0B5B" w:rsidRPr="003870AB">
              <w:t xml:space="preserve">A </w:t>
            </w:r>
            <w:r w:rsidR="00793CD2" w:rsidRPr="003870AB">
              <w:t>continuación,</w:t>
            </w:r>
            <w:r w:rsidR="007C0B5B" w:rsidRPr="003870AB">
              <w:t xml:space="preserve"> se revisan </w:t>
            </w:r>
            <w:r w:rsidRPr="003870AB">
              <w:t xml:space="preserve">algunas técnicas para analizar requerimientos como FURPS+ y </w:t>
            </w:r>
            <w:proofErr w:type="spellStart"/>
            <w:r w:rsidRPr="003870AB">
              <w:t>MoSCoW</w:t>
            </w:r>
            <w:proofErr w:type="spellEnd"/>
            <w:r w:rsidRPr="003870AB">
              <w:t>, el prototipado como un modelo inicial, las reuniones JAD (Desarrollo Conjunto de Aplicaciones) como práctica del grupo de desarrollo que busca en varios días concretar las necesidades del sistema a desarrollar.</w:t>
            </w:r>
          </w:p>
          <w:p w14:paraId="00000318" w14:textId="77777777" w:rsidR="00E2274D" w:rsidRPr="003870AB" w:rsidRDefault="00E2274D">
            <w:pPr>
              <w:pBdr>
                <w:top w:val="nil"/>
                <w:left w:val="nil"/>
                <w:bottom w:val="nil"/>
                <w:right w:val="nil"/>
                <w:between w:val="nil"/>
              </w:pBdr>
              <w:jc w:val="both"/>
            </w:pPr>
          </w:p>
          <w:p w14:paraId="00000319" w14:textId="77777777" w:rsidR="00E2274D" w:rsidRPr="003870AB" w:rsidRDefault="00E2274D">
            <w:pPr>
              <w:pBdr>
                <w:top w:val="nil"/>
                <w:left w:val="nil"/>
                <w:bottom w:val="nil"/>
                <w:right w:val="nil"/>
                <w:between w:val="nil"/>
              </w:pBdr>
              <w:jc w:val="both"/>
            </w:pPr>
          </w:p>
        </w:tc>
      </w:tr>
      <w:tr w:rsidR="00E2274D" w:rsidRPr="003870AB" w14:paraId="09117F8C" w14:textId="77777777">
        <w:trPr>
          <w:trHeight w:val="420"/>
        </w:trPr>
        <w:tc>
          <w:tcPr>
            <w:tcW w:w="141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B" w14:textId="30075EE8" w:rsidR="00E2274D" w:rsidRPr="003870AB" w:rsidRDefault="004018CF">
            <w:pPr>
              <w:keepNext/>
              <w:pBdr>
                <w:top w:val="nil"/>
                <w:left w:val="nil"/>
                <w:bottom w:val="nil"/>
                <w:right w:val="nil"/>
                <w:between w:val="nil"/>
              </w:pBdr>
              <w:spacing w:after="200"/>
              <w:rPr>
                <w:i/>
                <w:color w:val="000000"/>
              </w:rPr>
            </w:pPr>
            <w:r w:rsidRPr="003870AB">
              <w:rPr>
                <w:b/>
                <w:color w:val="000000"/>
              </w:rPr>
              <w:lastRenderedPageBreak/>
              <w:t xml:space="preserve">Figura </w:t>
            </w:r>
            <w:r w:rsidR="0082475C" w:rsidRPr="003870AB">
              <w:rPr>
                <w:b/>
                <w:color w:val="000000"/>
              </w:rPr>
              <w:t>10</w:t>
            </w:r>
            <w:r w:rsidRPr="003870AB">
              <w:rPr>
                <w:i/>
                <w:color w:val="000000"/>
              </w:rPr>
              <w:br/>
              <w:t>Comic sobre las reuniones para definir requerimientos</w:t>
            </w:r>
          </w:p>
          <w:p w14:paraId="0000031C" w14:textId="77777777" w:rsidR="00E2274D" w:rsidRPr="003870AB" w:rsidRDefault="00000000">
            <w:sdt>
              <w:sdtPr>
                <w:tag w:val="goog_rdk_76"/>
                <w:id w:val="-759064695"/>
              </w:sdtPr>
              <w:sdtContent>
                <w:commentRangeStart w:id="114"/>
              </w:sdtContent>
            </w:sdt>
            <w:r w:rsidR="004018CF" w:rsidRPr="003870AB">
              <w:rPr>
                <w:noProof/>
              </w:rPr>
              <w:drawing>
                <wp:inline distT="0" distB="0" distL="0" distR="0" wp14:anchorId="198092B3" wp14:editId="74889C57">
                  <wp:extent cx="4975711" cy="2919775"/>
                  <wp:effectExtent l="0" t="0" r="0" b="0"/>
                  <wp:docPr id="752"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95"/>
                          <a:srcRect b="2996"/>
                          <a:stretch>
                            <a:fillRect/>
                          </a:stretch>
                        </pic:blipFill>
                        <pic:spPr>
                          <a:xfrm>
                            <a:off x="0" y="0"/>
                            <a:ext cx="4975711" cy="2919775"/>
                          </a:xfrm>
                          <a:prstGeom prst="rect">
                            <a:avLst/>
                          </a:prstGeom>
                          <a:ln/>
                        </pic:spPr>
                      </pic:pic>
                    </a:graphicData>
                  </a:graphic>
                </wp:inline>
              </w:drawing>
            </w:r>
            <w:commentRangeEnd w:id="114"/>
            <w:r w:rsidR="004018CF" w:rsidRPr="003870AB">
              <w:commentReference w:id="114"/>
            </w:r>
          </w:p>
          <w:p w14:paraId="0000031D" w14:textId="732D9CA8" w:rsidR="00E2274D" w:rsidRPr="003870AB" w:rsidRDefault="004018CF">
            <w:r w:rsidRPr="003870AB">
              <w:rPr>
                <w:i/>
              </w:rPr>
              <w:t>Nota.</w:t>
            </w:r>
            <w:r w:rsidRPr="003870AB">
              <w:t xml:space="preserve"> </w:t>
            </w:r>
            <w:r w:rsidR="0082475C" w:rsidRPr="003870AB">
              <w:t xml:space="preserve">Adaptada y traducida de </w:t>
            </w:r>
            <w:proofErr w:type="spellStart"/>
            <w:r w:rsidRPr="003870AB">
              <w:t>Dilbert</w:t>
            </w:r>
            <w:proofErr w:type="spellEnd"/>
            <w:r w:rsidRPr="003870AB">
              <w:t xml:space="preserve"> Comics (2006)</w:t>
            </w:r>
            <w:r w:rsidR="0082475C" w:rsidRPr="003870AB">
              <w:rPr>
                <w:lang w:val="es-BO"/>
              </w:rPr>
              <w:t>, de Adams, S. (29 de enero de 2006). https://dilbert.com/search_results?year=2006</w:t>
            </w:r>
          </w:p>
        </w:tc>
      </w:tr>
    </w:tbl>
    <w:p w14:paraId="0000031F" w14:textId="77777777" w:rsidR="00E2274D" w:rsidRPr="003870AB" w:rsidRDefault="00E2274D">
      <w:pPr>
        <w:pBdr>
          <w:top w:val="nil"/>
          <w:left w:val="nil"/>
          <w:bottom w:val="nil"/>
          <w:right w:val="nil"/>
          <w:between w:val="nil"/>
        </w:pBdr>
        <w:ind w:left="360"/>
        <w:rPr>
          <w:b/>
          <w:color w:val="000000"/>
        </w:rPr>
      </w:pPr>
    </w:p>
    <w:p w14:paraId="00000320" w14:textId="77777777" w:rsidR="00E2274D" w:rsidRPr="003870AB" w:rsidRDefault="00E2274D">
      <w:pPr>
        <w:rPr>
          <w:b/>
        </w:rPr>
      </w:pPr>
    </w:p>
    <w:p w14:paraId="00000321" w14:textId="77777777" w:rsidR="00E2274D" w:rsidRPr="003870AB" w:rsidRDefault="00E2274D">
      <w:pPr>
        <w:rPr>
          <w:b/>
        </w:rPr>
      </w:pPr>
    </w:p>
    <w:p w14:paraId="00000322" w14:textId="77777777" w:rsidR="00E2274D" w:rsidRPr="003870AB" w:rsidRDefault="00E2274D">
      <w:pPr>
        <w:rPr>
          <w:b/>
        </w:rPr>
      </w:pPr>
    </w:p>
    <w:p w14:paraId="00000323" w14:textId="77777777" w:rsidR="00E2274D" w:rsidRPr="003870AB" w:rsidRDefault="00E2274D">
      <w:pPr>
        <w:rPr>
          <w:b/>
        </w:rPr>
      </w:pPr>
    </w:p>
    <w:p w14:paraId="00000324" w14:textId="77777777" w:rsidR="00E2274D" w:rsidRPr="003870AB" w:rsidRDefault="00E2274D">
      <w:pPr>
        <w:rPr>
          <w:b/>
        </w:rPr>
      </w:pPr>
    </w:p>
    <w:p w14:paraId="00000325" w14:textId="77777777" w:rsidR="00E2274D" w:rsidRPr="003870AB" w:rsidRDefault="00E2274D">
      <w:pPr>
        <w:rPr>
          <w:b/>
        </w:rPr>
      </w:pPr>
    </w:p>
    <w:p w14:paraId="00000326" w14:textId="77777777" w:rsidR="00E2274D" w:rsidRPr="003870AB" w:rsidRDefault="00E2274D">
      <w:pPr>
        <w:rPr>
          <w:b/>
        </w:rPr>
      </w:pPr>
    </w:p>
    <w:tbl>
      <w:tblPr>
        <w:tblStyle w:val="affffffffff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E2274D" w:rsidRPr="003870AB" w14:paraId="7F56DEBE" w14:textId="77777777">
        <w:tc>
          <w:tcPr>
            <w:tcW w:w="1703" w:type="dxa"/>
            <w:shd w:val="clear" w:color="auto" w:fill="C9DAF8"/>
            <w:tcMar>
              <w:top w:w="100" w:type="dxa"/>
              <w:left w:w="100" w:type="dxa"/>
              <w:bottom w:w="100" w:type="dxa"/>
              <w:right w:w="100" w:type="dxa"/>
            </w:tcMar>
          </w:tcPr>
          <w:p w14:paraId="00000327" w14:textId="77777777" w:rsidR="00E2274D" w:rsidRPr="003870AB" w:rsidRDefault="004018CF">
            <w:pPr>
              <w:widowControl w:val="0"/>
              <w:pBdr>
                <w:top w:val="nil"/>
                <w:left w:val="nil"/>
                <w:bottom w:val="nil"/>
                <w:right w:val="nil"/>
                <w:between w:val="nil"/>
              </w:pBdr>
              <w:rPr>
                <w:b/>
              </w:rPr>
            </w:pPr>
            <w:r w:rsidRPr="003870AB">
              <w:rPr>
                <w:b/>
              </w:rPr>
              <w:t>Tipo de recurso</w:t>
            </w:r>
          </w:p>
        </w:tc>
        <w:tc>
          <w:tcPr>
            <w:tcW w:w="11709" w:type="dxa"/>
            <w:shd w:val="clear" w:color="auto" w:fill="C9DAF8"/>
            <w:tcMar>
              <w:top w:w="100" w:type="dxa"/>
              <w:left w:w="100" w:type="dxa"/>
              <w:bottom w:w="100" w:type="dxa"/>
              <w:right w:w="100" w:type="dxa"/>
            </w:tcMar>
          </w:tcPr>
          <w:p w14:paraId="00000328" w14:textId="77777777" w:rsidR="00E2274D" w:rsidRPr="003870AB" w:rsidRDefault="004018CF">
            <w:pPr>
              <w:pStyle w:val="Ttulo"/>
              <w:widowControl w:val="0"/>
              <w:jc w:val="center"/>
              <w:rPr>
                <w:sz w:val="22"/>
                <w:szCs w:val="22"/>
              </w:rPr>
            </w:pPr>
            <w:r w:rsidRPr="003870AB">
              <w:rPr>
                <w:sz w:val="22"/>
                <w:szCs w:val="22"/>
              </w:rPr>
              <w:t>Rutas / Pasos. Verticales 1</w:t>
            </w:r>
          </w:p>
        </w:tc>
      </w:tr>
      <w:tr w:rsidR="00E2274D" w:rsidRPr="003870AB" w14:paraId="42AC2AC4" w14:textId="77777777">
        <w:tc>
          <w:tcPr>
            <w:tcW w:w="1703" w:type="dxa"/>
            <w:shd w:val="clear" w:color="auto" w:fill="auto"/>
            <w:tcMar>
              <w:top w:w="100" w:type="dxa"/>
              <w:left w:w="100" w:type="dxa"/>
              <w:bottom w:w="100" w:type="dxa"/>
              <w:right w:w="100" w:type="dxa"/>
            </w:tcMar>
          </w:tcPr>
          <w:p w14:paraId="00000329" w14:textId="77777777" w:rsidR="00E2274D" w:rsidRPr="003870AB" w:rsidRDefault="004018CF">
            <w:pPr>
              <w:widowControl w:val="0"/>
              <w:ind w:right="-804"/>
              <w:rPr>
                <w:b/>
              </w:rPr>
            </w:pPr>
            <w:r w:rsidRPr="003870AB">
              <w:rPr>
                <w:b/>
              </w:rPr>
              <w:t>Introducción</w:t>
            </w:r>
          </w:p>
        </w:tc>
        <w:tc>
          <w:tcPr>
            <w:tcW w:w="11709" w:type="dxa"/>
            <w:shd w:val="clear" w:color="auto" w:fill="auto"/>
            <w:tcMar>
              <w:top w:w="100" w:type="dxa"/>
              <w:left w:w="100" w:type="dxa"/>
              <w:bottom w:w="100" w:type="dxa"/>
              <w:right w:w="100" w:type="dxa"/>
            </w:tcMar>
          </w:tcPr>
          <w:p w14:paraId="0000032A" w14:textId="37DFDBDB" w:rsidR="00E2274D" w:rsidRPr="003870AB" w:rsidRDefault="004018CF">
            <w:pPr>
              <w:jc w:val="both"/>
            </w:pPr>
            <w:r w:rsidRPr="003870AB">
              <w:t xml:space="preserve">La adquisición y la comprensión de los requerimientos no es </w:t>
            </w:r>
            <w:r w:rsidR="006611FE" w:rsidRPr="003870AB">
              <w:t xml:space="preserve">un </w:t>
            </w:r>
            <w:r w:rsidRPr="003870AB">
              <w:t xml:space="preserve">proceso fácil, en ocasiones </w:t>
            </w:r>
            <w:r w:rsidR="006611FE" w:rsidRPr="003870AB">
              <w:t xml:space="preserve">se presentan </w:t>
            </w:r>
            <w:r w:rsidRPr="003870AB">
              <w:t>situaciones como</w:t>
            </w:r>
            <w:r w:rsidR="006611FE" w:rsidRPr="003870AB">
              <w:t xml:space="preserve"> las siguientes</w:t>
            </w:r>
            <w:r w:rsidRPr="003870AB">
              <w:t>:</w:t>
            </w:r>
          </w:p>
        </w:tc>
      </w:tr>
      <w:tr w:rsidR="00E2274D" w:rsidRPr="003870AB" w14:paraId="43B80214" w14:textId="77777777">
        <w:trPr>
          <w:trHeight w:val="420"/>
        </w:trPr>
        <w:tc>
          <w:tcPr>
            <w:tcW w:w="13412" w:type="dxa"/>
            <w:gridSpan w:val="2"/>
            <w:shd w:val="clear" w:color="auto" w:fill="auto"/>
            <w:tcMar>
              <w:top w:w="100" w:type="dxa"/>
              <w:left w:w="100" w:type="dxa"/>
              <w:bottom w:w="100" w:type="dxa"/>
              <w:right w:w="100" w:type="dxa"/>
            </w:tcMar>
          </w:tcPr>
          <w:p w14:paraId="0000032B" w14:textId="77777777" w:rsidR="00E2274D" w:rsidRPr="003870AB" w:rsidRDefault="00000000">
            <w:pPr>
              <w:widowControl w:val="0"/>
              <w:jc w:val="center"/>
            </w:pPr>
            <w:sdt>
              <w:sdtPr>
                <w:tag w:val="goog_rdk_77"/>
                <w:id w:val="-1008595626"/>
              </w:sdtPr>
              <w:sdtContent>
                <w:commentRangeStart w:id="115"/>
              </w:sdtContent>
            </w:sdt>
            <w:r w:rsidR="004018CF" w:rsidRPr="003870AB">
              <w:rPr>
                <w:noProof/>
              </w:rPr>
              <w:drawing>
                <wp:inline distT="114300" distB="114300" distL="114300" distR="114300" wp14:anchorId="37E2A21A" wp14:editId="0C7199E3">
                  <wp:extent cx="2842174" cy="1894783"/>
                  <wp:effectExtent l="0" t="0" r="0" b="0"/>
                  <wp:docPr id="75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2842174" cy="1894783"/>
                          </a:xfrm>
                          <a:prstGeom prst="rect">
                            <a:avLst/>
                          </a:prstGeom>
                          <a:ln/>
                        </pic:spPr>
                      </pic:pic>
                    </a:graphicData>
                  </a:graphic>
                </wp:inline>
              </w:drawing>
            </w:r>
            <w:commentRangeEnd w:id="115"/>
            <w:r w:rsidR="004018CF" w:rsidRPr="003870AB">
              <w:commentReference w:id="115"/>
            </w:r>
          </w:p>
          <w:p w14:paraId="0000032C" w14:textId="77777777" w:rsidR="00E2274D" w:rsidRPr="003870AB" w:rsidRDefault="004018CF">
            <w:pPr>
              <w:widowControl w:val="0"/>
              <w:rPr>
                <w:b/>
              </w:rPr>
            </w:pPr>
            <w:r w:rsidRPr="003870AB">
              <w:t>Imagen: 228131_i315</w:t>
            </w:r>
          </w:p>
        </w:tc>
      </w:tr>
      <w:tr w:rsidR="00E2274D" w:rsidRPr="003870AB" w14:paraId="05348CD1" w14:textId="77777777">
        <w:tc>
          <w:tcPr>
            <w:tcW w:w="1703" w:type="dxa"/>
            <w:shd w:val="clear" w:color="auto" w:fill="auto"/>
            <w:tcMar>
              <w:top w:w="100" w:type="dxa"/>
              <w:left w:w="100" w:type="dxa"/>
              <w:bottom w:w="100" w:type="dxa"/>
              <w:right w:w="100" w:type="dxa"/>
            </w:tcMar>
          </w:tcPr>
          <w:p w14:paraId="0000032E" w14:textId="77777777" w:rsidR="00E2274D" w:rsidRPr="003870AB" w:rsidRDefault="004018CF">
            <w:pPr>
              <w:widowControl w:val="0"/>
              <w:pBdr>
                <w:top w:val="nil"/>
                <w:left w:val="nil"/>
                <w:bottom w:val="nil"/>
                <w:right w:val="nil"/>
                <w:between w:val="nil"/>
              </w:pBdr>
              <w:jc w:val="center"/>
              <w:rPr>
                <w:b/>
              </w:rPr>
            </w:pPr>
            <w:r w:rsidRPr="003870AB">
              <w:rPr>
                <w:b/>
              </w:rPr>
              <w:t>Botón 1</w:t>
            </w:r>
          </w:p>
        </w:tc>
        <w:tc>
          <w:tcPr>
            <w:tcW w:w="11709" w:type="dxa"/>
            <w:shd w:val="clear" w:color="auto" w:fill="auto"/>
            <w:tcMar>
              <w:top w:w="100" w:type="dxa"/>
              <w:left w:w="100" w:type="dxa"/>
              <w:bottom w:w="100" w:type="dxa"/>
              <w:right w:w="100" w:type="dxa"/>
            </w:tcMar>
          </w:tcPr>
          <w:p w14:paraId="0000032F" w14:textId="09208852" w:rsidR="00E2274D" w:rsidRPr="003870AB" w:rsidRDefault="004018CF" w:rsidP="005C0BD3">
            <w:pPr>
              <w:pStyle w:val="Prrafodelista"/>
              <w:numPr>
                <w:ilvl w:val="0"/>
                <w:numId w:val="25"/>
              </w:numPr>
              <w:pBdr>
                <w:top w:val="nil"/>
                <w:left w:val="nil"/>
                <w:bottom w:val="nil"/>
                <w:right w:val="nil"/>
                <w:between w:val="nil"/>
              </w:pBdr>
              <w:jc w:val="both"/>
              <w:rPr>
                <w:color w:val="000000"/>
              </w:rPr>
            </w:pPr>
            <w:r w:rsidRPr="003870AB">
              <w:rPr>
                <w:color w:val="000000"/>
              </w:rPr>
              <w:t xml:space="preserve">Los interesados no saben lo que quieren o esperan del </w:t>
            </w:r>
            <w:r w:rsidR="008A5597" w:rsidRPr="008A5597">
              <w:rPr>
                <w:i/>
                <w:iCs/>
                <w:color w:val="000000"/>
              </w:rPr>
              <w:t>software</w:t>
            </w:r>
            <w:r w:rsidRPr="003870AB">
              <w:rPr>
                <w:color w:val="000000"/>
              </w:rPr>
              <w:t xml:space="preserve">, tienen </w:t>
            </w:r>
            <w:r w:rsidR="00CD556E" w:rsidRPr="003870AB">
              <w:rPr>
                <w:color w:val="000000"/>
              </w:rPr>
              <w:t xml:space="preserve">un conocimiento </w:t>
            </w:r>
            <w:r w:rsidRPr="003870AB">
              <w:rPr>
                <w:color w:val="000000"/>
              </w:rPr>
              <w:t>muy general. Entonces</w:t>
            </w:r>
            <w:r w:rsidR="00CD556E" w:rsidRPr="003870AB">
              <w:rPr>
                <w:color w:val="000000"/>
              </w:rPr>
              <w:t>,</w:t>
            </w:r>
            <w:r w:rsidRPr="003870AB">
              <w:rPr>
                <w:color w:val="000000"/>
              </w:rPr>
              <w:t xml:space="preserve"> se deben usar mecanismos para averiguar qué quieren que haga el sistema, definir lo qué es posible y delimitarlo.</w:t>
            </w:r>
          </w:p>
          <w:p w14:paraId="00000330" w14:textId="77777777" w:rsidR="00E2274D" w:rsidRPr="003870AB" w:rsidRDefault="00E2274D">
            <w:pPr>
              <w:widowControl w:val="0"/>
              <w:pBdr>
                <w:top w:val="nil"/>
                <w:left w:val="nil"/>
                <w:bottom w:val="nil"/>
                <w:right w:val="nil"/>
                <w:between w:val="nil"/>
              </w:pBdr>
              <w:rPr>
                <w:b/>
                <w:color w:val="999999"/>
              </w:rPr>
            </w:pPr>
          </w:p>
        </w:tc>
      </w:tr>
      <w:tr w:rsidR="00E2274D" w:rsidRPr="003870AB" w14:paraId="4C0ACF58" w14:textId="77777777">
        <w:tc>
          <w:tcPr>
            <w:tcW w:w="1703" w:type="dxa"/>
            <w:shd w:val="clear" w:color="auto" w:fill="auto"/>
            <w:tcMar>
              <w:top w:w="100" w:type="dxa"/>
              <w:left w:w="100" w:type="dxa"/>
              <w:bottom w:w="100" w:type="dxa"/>
              <w:right w:w="100" w:type="dxa"/>
            </w:tcMar>
          </w:tcPr>
          <w:p w14:paraId="00000331" w14:textId="77777777" w:rsidR="00E2274D" w:rsidRPr="003870AB" w:rsidRDefault="004018CF">
            <w:pPr>
              <w:widowControl w:val="0"/>
              <w:pBdr>
                <w:top w:val="nil"/>
                <w:left w:val="nil"/>
                <w:bottom w:val="nil"/>
                <w:right w:val="nil"/>
                <w:between w:val="nil"/>
              </w:pBdr>
              <w:jc w:val="center"/>
              <w:rPr>
                <w:b/>
              </w:rPr>
            </w:pPr>
            <w:r w:rsidRPr="003870AB">
              <w:rPr>
                <w:b/>
              </w:rPr>
              <w:t xml:space="preserve"> Botón 2</w:t>
            </w:r>
          </w:p>
        </w:tc>
        <w:tc>
          <w:tcPr>
            <w:tcW w:w="11709" w:type="dxa"/>
            <w:shd w:val="clear" w:color="auto" w:fill="auto"/>
            <w:tcMar>
              <w:top w:w="100" w:type="dxa"/>
              <w:left w:w="100" w:type="dxa"/>
              <w:bottom w:w="100" w:type="dxa"/>
              <w:right w:w="100" w:type="dxa"/>
            </w:tcMar>
          </w:tcPr>
          <w:p w14:paraId="00000332" w14:textId="116F6D87" w:rsidR="00E2274D" w:rsidRPr="003870AB" w:rsidRDefault="00CD556E" w:rsidP="005C0BD3">
            <w:pPr>
              <w:pStyle w:val="Prrafodelista"/>
              <w:numPr>
                <w:ilvl w:val="0"/>
                <w:numId w:val="25"/>
              </w:numPr>
              <w:pBdr>
                <w:top w:val="nil"/>
                <w:left w:val="nil"/>
                <w:bottom w:val="nil"/>
                <w:right w:val="nil"/>
                <w:between w:val="nil"/>
              </w:pBdr>
              <w:jc w:val="both"/>
              <w:rPr>
                <w:color w:val="000000"/>
              </w:rPr>
            </w:pPr>
            <w:r w:rsidRPr="003870AB">
              <w:rPr>
                <w:color w:val="000000"/>
              </w:rPr>
              <w:t>L</w:t>
            </w:r>
            <w:r w:rsidR="004018CF" w:rsidRPr="003870AB">
              <w:rPr>
                <w:color w:val="000000"/>
              </w:rPr>
              <w:t>os interesados expresan los requerimientos con sus términos y conocimientos de su trabajo, si los ingenieros no tienen experiencia en el dominio del cliente no los entenderán.</w:t>
            </w:r>
          </w:p>
          <w:p w14:paraId="00000333" w14:textId="77777777" w:rsidR="00E2274D" w:rsidRPr="003870AB" w:rsidRDefault="00E2274D">
            <w:pPr>
              <w:widowControl w:val="0"/>
              <w:rPr>
                <w:b/>
              </w:rPr>
            </w:pPr>
          </w:p>
        </w:tc>
      </w:tr>
      <w:tr w:rsidR="00E2274D" w:rsidRPr="003870AB" w14:paraId="55C13D42" w14:textId="77777777">
        <w:tc>
          <w:tcPr>
            <w:tcW w:w="1703" w:type="dxa"/>
            <w:shd w:val="clear" w:color="auto" w:fill="auto"/>
            <w:tcMar>
              <w:top w:w="100" w:type="dxa"/>
              <w:left w:w="100" w:type="dxa"/>
              <w:bottom w:w="100" w:type="dxa"/>
              <w:right w:w="100" w:type="dxa"/>
            </w:tcMar>
          </w:tcPr>
          <w:p w14:paraId="00000334" w14:textId="77777777" w:rsidR="00E2274D" w:rsidRPr="003870AB" w:rsidRDefault="004018CF">
            <w:pPr>
              <w:widowControl w:val="0"/>
              <w:pBdr>
                <w:top w:val="nil"/>
                <w:left w:val="nil"/>
                <w:bottom w:val="nil"/>
                <w:right w:val="nil"/>
                <w:between w:val="nil"/>
              </w:pBdr>
              <w:jc w:val="center"/>
              <w:rPr>
                <w:b/>
              </w:rPr>
            </w:pPr>
            <w:r w:rsidRPr="003870AB">
              <w:rPr>
                <w:b/>
              </w:rPr>
              <w:t>Botón 3</w:t>
            </w:r>
          </w:p>
        </w:tc>
        <w:tc>
          <w:tcPr>
            <w:tcW w:w="11709" w:type="dxa"/>
            <w:shd w:val="clear" w:color="auto" w:fill="auto"/>
            <w:tcMar>
              <w:top w:w="100" w:type="dxa"/>
              <w:left w:w="100" w:type="dxa"/>
              <w:bottom w:w="100" w:type="dxa"/>
              <w:right w:w="100" w:type="dxa"/>
            </w:tcMar>
          </w:tcPr>
          <w:p w14:paraId="00000335" w14:textId="77777777" w:rsidR="00E2274D" w:rsidRPr="003870AB" w:rsidRDefault="004018CF" w:rsidP="005C0BD3">
            <w:pPr>
              <w:pStyle w:val="Prrafodelista"/>
              <w:widowControl w:val="0"/>
              <w:numPr>
                <w:ilvl w:val="0"/>
                <w:numId w:val="25"/>
              </w:numPr>
              <w:rPr>
                <w:b/>
              </w:rPr>
            </w:pPr>
            <w:r w:rsidRPr="003870AB">
              <w:rPr>
                <w:color w:val="000000"/>
              </w:rPr>
              <w:t xml:space="preserve">Los diferentes roles de interesados pueden expresarse de forma diferente, de manera que el grupo de </w:t>
            </w:r>
            <w:r w:rsidRPr="003870AB">
              <w:rPr>
                <w:color w:val="000000"/>
              </w:rPr>
              <w:lastRenderedPageBreak/>
              <w:t>desarrolladores debe descubrir las fuentes de requerimientos e identificar similitudes y conflictos</w:t>
            </w:r>
          </w:p>
        </w:tc>
      </w:tr>
      <w:tr w:rsidR="00E2274D" w:rsidRPr="003870AB" w14:paraId="7157E218" w14:textId="77777777">
        <w:tc>
          <w:tcPr>
            <w:tcW w:w="1703" w:type="dxa"/>
            <w:shd w:val="clear" w:color="auto" w:fill="auto"/>
            <w:tcMar>
              <w:top w:w="100" w:type="dxa"/>
              <w:left w:w="100" w:type="dxa"/>
              <w:bottom w:w="100" w:type="dxa"/>
              <w:right w:w="100" w:type="dxa"/>
            </w:tcMar>
          </w:tcPr>
          <w:p w14:paraId="00000336" w14:textId="77777777" w:rsidR="00E2274D" w:rsidRPr="003870AB" w:rsidRDefault="004018CF">
            <w:pPr>
              <w:widowControl w:val="0"/>
              <w:pBdr>
                <w:top w:val="nil"/>
                <w:left w:val="nil"/>
                <w:bottom w:val="nil"/>
                <w:right w:val="nil"/>
                <w:between w:val="nil"/>
              </w:pBdr>
              <w:jc w:val="center"/>
              <w:rPr>
                <w:b/>
              </w:rPr>
            </w:pPr>
            <w:r w:rsidRPr="003870AB">
              <w:rPr>
                <w:b/>
              </w:rPr>
              <w:lastRenderedPageBreak/>
              <w:t>Botón 4</w:t>
            </w:r>
          </w:p>
        </w:tc>
        <w:tc>
          <w:tcPr>
            <w:tcW w:w="11709" w:type="dxa"/>
            <w:shd w:val="clear" w:color="auto" w:fill="auto"/>
            <w:tcMar>
              <w:top w:w="100" w:type="dxa"/>
              <w:left w:w="100" w:type="dxa"/>
              <w:bottom w:w="100" w:type="dxa"/>
              <w:right w:w="100" w:type="dxa"/>
            </w:tcMar>
          </w:tcPr>
          <w:p w14:paraId="00000337" w14:textId="77777777" w:rsidR="00E2274D" w:rsidRPr="003870AB" w:rsidRDefault="004018CF" w:rsidP="005C0BD3">
            <w:pPr>
              <w:pStyle w:val="Prrafodelista"/>
              <w:numPr>
                <w:ilvl w:val="0"/>
                <w:numId w:val="25"/>
              </w:numPr>
              <w:pBdr>
                <w:top w:val="nil"/>
                <w:left w:val="nil"/>
                <w:bottom w:val="nil"/>
                <w:right w:val="nil"/>
                <w:between w:val="nil"/>
              </w:pBdr>
              <w:jc w:val="both"/>
            </w:pPr>
            <w:r w:rsidRPr="003870AB">
              <w:rPr>
                <w:color w:val="000000"/>
              </w:rPr>
              <w:t xml:space="preserve">Las prioridades de los requerimientos cambian en el tiempo porque los ambientes económico y empresarial son dinámicos. También pueden surgir nuevos requerimientos o interesados en el proyecto. </w:t>
            </w:r>
          </w:p>
          <w:p w14:paraId="00000338" w14:textId="77777777" w:rsidR="00E2274D" w:rsidRPr="003870AB" w:rsidRDefault="00E2274D">
            <w:pPr>
              <w:widowControl w:val="0"/>
              <w:rPr>
                <w:b/>
              </w:rPr>
            </w:pPr>
          </w:p>
        </w:tc>
      </w:tr>
      <w:tr w:rsidR="00E2274D" w:rsidRPr="003870AB" w14:paraId="538999BF" w14:textId="77777777">
        <w:tc>
          <w:tcPr>
            <w:tcW w:w="1703" w:type="dxa"/>
            <w:shd w:val="clear" w:color="auto" w:fill="auto"/>
            <w:tcMar>
              <w:top w:w="100" w:type="dxa"/>
              <w:left w:w="100" w:type="dxa"/>
              <w:bottom w:w="100" w:type="dxa"/>
              <w:right w:w="100" w:type="dxa"/>
            </w:tcMar>
          </w:tcPr>
          <w:p w14:paraId="00000339" w14:textId="77777777" w:rsidR="00E2274D" w:rsidRPr="003870AB" w:rsidRDefault="004018CF">
            <w:pPr>
              <w:widowControl w:val="0"/>
              <w:pBdr>
                <w:top w:val="nil"/>
                <w:left w:val="nil"/>
                <w:bottom w:val="nil"/>
                <w:right w:val="nil"/>
                <w:between w:val="nil"/>
              </w:pBdr>
              <w:jc w:val="center"/>
              <w:rPr>
                <w:b/>
              </w:rPr>
            </w:pPr>
            <w:r w:rsidRPr="003870AB">
              <w:rPr>
                <w:b/>
              </w:rPr>
              <w:t>Botón 5</w:t>
            </w:r>
          </w:p>
        </w:tc>
        <w:tc>
          <w:tcPr>
            <w:tcW w:w="11709" w:type="dxa"/>
            <w:shd w:val="clear" w:color="auto" w:fill="auto"/>
            <w:tcMar>
              <w:top w:w="100" w:type="dxa"/>
              <w:left w:w="100" w:type="dxa"/>
              <w:bottom w:w="100" w:type="dxa"/>
              <w:right w:w="100" w:type="dxa"/>
            </w:tcMar>
          </w:tcPr>
          <w:p w14:paraId="0000033A" w14:textId="77777777" w:rsidR="00E2274D" w:rsidRPr="003870AB" w:rsidRDefault="004018CF" w:rsidP="005C0BD3">
            <w:pPr>
              <w:pStyle w:val="Prrafodelista"/>
              <w:numPr>
                <w:ilvl w:val="0"/>
                <w:numId w:val="25"/>
              </w:numPr>
              <w:pBdr>
                <w:top w:val="nil"/>
                <w:left w:val="nil"/>
                <w:bottom w:val="nil"/>
                <w:right w:val="nil"/>
                <w:between w:val="nil"/>
              </w:pBdr>
              <w:jc w:val="both"/>
            </w:pPr>
            <w:r w:rsidRPr="003870AB">
              <w:rPr>
                <w:color w:val="000000"/>
              </w:rPr>
              <w:t xml:space="preserve">Los patrocinadores son la principal fuente de requerimientos, deben participar directamente en el proceso. </w:t>
            </w:r>
          </w:p>
          <w:p w14:paraId="0000033B" w14:textId="77777777" w:rsidR="00E2274D" w:rsidRPr="003870AB" w:rsidRDefault="00E2274D">
            <w:pPr>
              <w:widowControl w:val="0"/>
              <w:rPr>
                <w:b/>
              </w:rPr>
            </w:pPr>
          </w:p>
        </w:tc>
      </w:tr>
    </w:tbl>
    <w:p w14:paraId="0000033C" w14:textId="77777777" w:rsidR="00E2274D" w:rsidRPr="003870AB" w:rsidRDefault="00E2274D">
      <w:pPr>
        <w:rPr>
          <w:b/>
        </w:rPr>
      </w:pPr>
    </w:p>
    <w:p w14:paraId="0000033D" w14:textId="200A8EDF" w:rsidR="00E2274D" w:rsidRPr="003870AB" w:rsidRDefault="004018CF">
      <w:pPr>
        <w:keepNext/>
        <w:pBdr>
          <w:top w:val="nil"/>
          <w:left w:val="nil"/>
          <w:bottom w:val="nil"/>
          <w:right w:val="nil"/>
          <w:between w:val="nil"/>
        </w:pBdr>
        <w:spacing w:after="200" w:line="240" w:lineRule="auto"/>
        <w:rPr>
          <w:i/>
          <w:color w:val="000000"/>
        </w:rPr>
      </w:pPr>
      <w:r w:rsidRPr="003870AB">
        <w:rPr>
          <w:b/>
          <w:color w:val="000000"/>
        </w:rPr>
        <w:t>Figura 1</w:t>
      </w:r>
      <w:r w:rsidR="00FF4DB1" w:rsidRPr="003870AB">
        <w:rPr>
          <w:b/>
          <w:color w:val="000000"/>
        </w:rPr>
        <w:t>1</w:t>
      </w:r>
      <w:r w:rsidRPr="003870AB">
        <w:rPr>
          <w:i/>
          <w:color w:val="000000"/>
        </w:rPr>
        <w:br/>
        <w:t>Entrevista, la técnica más utilizada</w:t>
      </w:r>
    </w:p>
    <w:p w14:paraId="0000033E" w14:textId="5FCDCC7D" w:rsidR="00E2274D" w:rsidRPr="003870AB" w:rsidRDefault="00000000">
      <w:sdt>
        <w:sdtPr>
          <w:tag w:val="goog_rdk_78"/>
          <w:id w:val="-1044912277"/>
        </w:sdtPr>
        <w:sdtContent>
          <w:commentRangeStart w:id="116"/>
        </w:sdtContent>
      </w:sdt>
      <w:r w:rsidR="004018CF" w:rsidRPr="003870AB">
        <w:rPr>
          <w:noProof/>
        </w:rPr>
        <w:drawing>
          <wp:inline distT="0" distB="0" distL="0" distR="0" wp14:anchorId="7D295627" wp14:editId="3CA36B78">
            <wp:extent cx="2632405" cy="2471816"/>
            <wp:effectExtent l="0" t="0" r="0" b="5080"/>
            <wp:docPr id="754" name="image82.jpg"/>
            <wp:cNvGraphicFramePr/>
            <a:graphic xmlns:a="http://schemas.openxmlformats.org/drawingml/2006/main">
              <a:graphicData uri="http://schemas.openxmlformats.org/drawingml/2006/picture">
                <pic:pic xmlns:pic="http://schemas.openxmlformats.org/drawingml/2006/picture">
                  <pic:nvPicPr>
                    <pic:cNvPr id="754" name="image82.jpg"/>
                    <pic:cNvPicPr preferRelativeResize="0"/>
                  </pic:nvPicPr>
                  <pic:blipFill>
                    <a:blip r:embed="rId97" cstate="print">
                      <a:extLst>
                        <a:ext uri="{28A0092B-C50C-407E-A947-70E740481C1C}">
                          <a14:useLocalDpi xmlns:a14="http://schemas.microsoft.com/office/drawing/2010/main" val="0"/>
                        </a:ext>
                      </a:extLst>
                    </a:blip>
                    <a:stretch>
                      <a:fillRect/>
                    </a:stretch>
                  </pic:blipFill>
                  <pic:spPr>
                    <a:xfrm>
                      <a:off x="0" y="0"/>
                      <a:ext cx="2632405" cy="2471816"/>
                    </a:xfrm>
                    <a:prstGeom prst="rect">
                      <a:avLst/>
                    </a:prstGeom>
                    <a:ln/>
                  </pic:spPr>
                </pic:pic>
              </a:graphicData>
            </a:graphic>
          </wp:inline>
        </w:drawing>
      </w:r>
      <w:commentRangeEnd w:id="116"/>
      <w:r w:rsidR="004018CF" w:rsidRPr="003870AB">
        <w:commentReference w:id="116"/>
      </w:r>
    </w:p>
    <w:p w14:paraId="0708FA70" w14:textId="77777777" w:rsidR="00FF4DB1" w:rsidRPr="003870AB" w:rsidRDefault="00FF4DB1" w:rsidP="00FF4DB1">
      <w:pPr>
        <w:rPr>
          <w:b/>
        </w:rPr>
      </w:pPr>
      <w:r w:rsidRPr="003870AB">
        <w:rPr>
          <w:i/>
          <w:iCs/>
        </w:rPr>
        <w:t>Nota.</w:t>
      </w:r>
      <w:r w:rsidRPr="003870AB">
        <w:t xml:space="preserve"> Adaptada de </w:t>
      </w:r>
      <w:r w:rsidRPr="003870AB">
        <w:rPr>
          <w:i/>
        </w:rPr>
        <w:t xml:space="preserve">Entrevistas eficaces para el trabajo de requerimientos. </w:t>
      </w:r>
      <w:proofErr w:type="spellStart"/>
      <w:r w:rsidRPr="003870AB">
        <w:t>Fatto</w:t>
      </w:r>
      <w:proofErr w:type="spellEnd"/>
      <w:r w:rsidRPr="003870AB">
        <w:t xml:space="preserve"> consultorías y sistemas (s.f.) [Video] </w:t>
      </w:r>
      <w:proofErr w:type="spellStart"/>
      <w:r w:rsidRPr="003870AB">
        <w:t>Youtube</w:t>
      </w:r>
      <w:proofErr w:type="spellEnd"/>
      <w:r w:rsidRPr="003870AB">
        <w:t>. https://www.youtube.com/watch?v=C_r-hTknkf8</w:t>
      </w:r>
    </w:p>
    <w:p w14:paraId="752AD3B7" w14:textId="77777777" w:rsidR="00FF4DB1" w:rsidRPr="003870AB" w:rsidRDefault="00FF4DB1">
      <w:pPr>
        <w:rPr>
          <w:b/>
        </w:rPr>
      </w:pPr>
    </w:p>
    <w:p w14:paraId="0000033F" w14:textId="77777777" w:rsidR="00E2274D" w:rsidRPr="003870AB" w:rsidRDefault="00E2274D"/>
    <w:p w14:paraId="00000340" w14:textId="77777777" w:rsidR="00E2274D" w:rsidRPr="003870AB" w:rsidRDefault="004018CF">
      <w:pPr>
        <w:pStyle w:val="Ttulo2"/>
        <w:numPr>
          <w:ilvl w:val="1"/>
          <w:numId w:val="4"/>
        </w:numPr>
        <w:rPr>
          <w:b w:val="0"/>
        </w:rPr>
      </w:pPr>
      <w:bookmarkStart w:id="117" w:name="_heading=h.32hioqz" w:colFirst="0" w:colLast="0"/>
      <w:bookmarkEnd w:id="117"/>
      <w:r w:rsidRPr="003870AB">
        <w:rPr>
          <w:b w:val="0"/>
        </w:rPr>
        <w:t>Entrevistas con patrocinador y usuarios</w:t>
      </w:r>
    </w:p>
    <w:tbl>
      <w:tblPr>
        <w:tblStyle w:val="affffffffffffffffb"/>
        <w:tblW w:w="1459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0502"/>
        <w:gridCol w:w="2529"/>
      </w:tblGrid>
      <w:tr w:rsidR="00E2274D" w:rsidRPr="003870AB" w14:paraId="7E6DF9A9" w14:textId="77777777">
        <w:trPr>
          <w:trHeight w:val="580"/>
        </w:trPr>
        <w:tc>
          <w:tcPr>
            <w:tcW w:w="1560" w:type="dxa"/>
            <w:shd w:val="clear" w:color="auto" w:fill="C9DAF8"/>
            <w:tcMar>
              <w:top w:w="100" w:type="dxa"/>
              <w:left w:w="100" w:type="dxa"/>
              <w:bottom w:w="100" w:type="dxa"/>
              <w:right w:w="100" w:type="dxa"/>
            </w:tcMar>
          </w:tcPr>
          <w:p w14:paraId="00000341" w14:textId="77777777" w:rsidR="00E2274D" w:rsidRPr="003870AB" w:rsidRDefault="004018CF">
            <w:pPr>
              <w:widowControl w:val="0"/>
              <w:jc w:val="center"/>
              <w:rPr>
                <w:b/>
              </w:rPr>
            </w:pPr>
            <w:r w:rsidRPr="003870AB">
              <w:rPr>
                <w:b/>
              </w:rPr>
              <w:t>Tipo de recurso</w:t>
            </w:r>
          </w:p>
        </w:tc>
        <w:tc>
          <w:tcPr>
            <w:tcW w:w="13031" w:type="dxa"/>
            <w:gridSpan w:val="2"/>
            <w:shd w:val="clear" w:color="auto" w:fill="C9DAF8"/>
            <w:tcMar>
              <w:top w:w="100" w:type="dxa"/>
              <w:left w:w="100" w:type="dxa"/>
              <w:bottom w:w="100" w:type="dxa"/>
              <w:right w:w="100" w:type="dxa"/>
            </w:tcMar>
          </w:tcPr>
          <w:p w14:paraId="00000342" w14:textId="77777777" w:rsidR="00E2274D" w:rsidRPr="003870AB" w:rsidRDefault="004018CF">
            <w:pPr>
              <w:pStyle w:val="Ttulo"/>
              <w:widowControl w:val="0"/>
              <w:jc w:val="center"/>
              <w:rPr>
                <w:sz w:val="22"/>
                <w:szCs w:val="22"/>
              </w:rPr>
            </w:pPr>
            <w:r w:rsidRPr="003870AB">
              <w:rPr>
                <w:sz w:val="22"/>
                <w:szCs w:val="22"/>
              </w:rPr>
              <w:t>Slider Presentación</w:t>
            </w:r>
          </w:p>
        </w:tc>
      </w:tr>
      <w:tr w:rsidR="00E2274D" w:rsidRPr="003870AB" w14:paraId="5C0FD02A" w14:textId="77777777">
        <w:trPr>
          <w:trHeight w:val="420"/>
        </w:trPr>
        <w:tc>
          <w:tcPr>
            <w:tcW w:w="1560" w:type="dxa"/>
            <w:shd w:val="clear" w:color="auto" w:fill="auto"/>
            <w:tcMar>
              <w:top w:w="100" w:type="dxa"/>
              <w:left w:w="100" w:type="dxa"/>
              <w:bottom w:w="100" w:type="dxa"/>
              <w:right w:w="100" w:type="dxa"/>
            </w:tcMar>
          </w:tcPr>
          <w:p w14:paraId="00000344" w14:textId="77777777" w:rsidR="00E2274D" w:rsidRPr="003870AB" w:rsidRDefault="004018CF">
            <w:pPr>
              <w:widowControl w:val="0"/>
              <w:rPr>
                <w:b/>
              </w:rPr>
            </w:pPr>
            <w:r w:rsidRPr="003870AB">
              <w:rPr>
                <w:b/>
              </w:rPr>
              <w:t>Introducción</w:t>
            </w:r>
          </w:p>
        </w:tc>
        <w:tc>
          <w:tcPr>
            <w:tcW w:w="13031" w:type="dxa"/>
            <w:gridSpan w:val="2"/>
            <w:shd w:val="clear" w:color="auto" w:fill="auto"/>
            <w:tcMar>
              <w:top w:w="100" w:type="dxa"/>
              <w:left w:w="100" w:type="dxa"/>
              <w:bottom w:w="100" w:type="dxa"/>
              <w:right w:w="100" w:type="dxa"/>
            </w:tcMar>
          </w:tcPr>
          <w:p w14:paraId="00000345" w14:textId="5288B265" w:rsidR="00E2274D" w:rsidRPr="003870AB" w:rsidRDefault="004018CF">
            <w:pPr>
              <w:widowControl w:val="0"/>
              <w:rPr>
                <w:color w:val="999999"/>
              </w:rPr>
            </w:pPr>
            <w:r w:rsidRPr="003870AB">
              <w:t xml:space="preserve">Las entrevistas son la técnica más utilizada en todo proceso de desarrollo de </w:t>
            </w:r>
            <w:r w:rsidR="008A5597" w:rsidRPr="008A5597">
              <w:rPr>
                <w:i/>
                <w:iCs/>
              </w:rPr>
              <w:t>software</w:t>
            </w:r>
            <w:r w:rsidRPr="003870AB">
              <w:t>, porque es una forma de comunicación natural entre personas.</w:t>
            </w:r>
          </w:p>
        </w:tc>
      </w:tr>
      <w:tr w:rsidR="00E2274D" w:rsidRPr="003870AB" w14:paraId="78019AF3" w14:textId="77777777">
        <w:trPr>
          <w:trHeight w:val="420"/>
        </w:trPr>
        <w:tc>
          <w:tcPr>
            <w:tcW w:w="12062" w:type="dxa"/>
            <w:gridSpan w:val="2"/>
            <w:shd w:val="clear" w:color="auto" w:fill="auto"/>
            <w:tcMar>
              <w:top w:w="100" w:type="dxa"/>
              <w:left w:w="100" w:type="dxa"/>
              <w:bottom w:w="100" w:type="dxa"/>
              <w:right w:w="100" w:type="dxa"/>
            </w:tcMar>
          </w:tcPr>
          <w:p w14:paraId="00000347" w14:textId="4A1DC209" w:rsidR="00E2274D" w:rsidRPr="003870AB" w:rsidRDefault="007537DE">
            <w:pPr>
              <w:jc w:val="both"/>
            </w:pPr>
            <w:r w:rsidRPr="003870AB">
              <w:t xml:space="preserve">La técnica de entrevista se desarrolla en </w:t>
            </w:r>
            <w:r w:rsidR="004018CF" w:rsidRPr="003870AB">
              <w:t xml:space="preserve">tres fases: </w:t>
            </w:r>
            <w:r w:rsidR="00B355C0" w:rsidRPr="003870AB">
              <w:t>p</w:t>
            </w:r>
            <w:r w:rsidR="004018CF" w:rsidRPr="003870AB">
              <w:t xml:space="preserve">reparación, </w:t>
            </w:r>
            <w:r w:rsidR="00B355C0" w:rsidRPr="003870AB">
              <w:t>r</w:t>
            </w:r>
            <w:r w:rsidR="004018CF" w:rsidRPr="003870AB">
              <w:t xml:space="preserve">ealización y </w:t>
            </w:r>
            <w:r w:rsidR="00B355C0" w:rsidRPr="003870AB">
              <w:t>a</w:t>
            </w:r>
            <w:r w:rsidR="004018CF" w:rsidRPr="003870AB">
              <w:t xml:space="preserve">nálisis. Una entrevista no se improvisa, </w:t>
            </w:r>
            <w:r w:rsidR="00B355C0" w:rsidRPr="003870AB">
              <w:t xml:space="preserve">previamente </w:t>
            </w:r>
            <w:r w:rsidR="004018CF" w:rsidRPr="003870AB">
              <w:t xml:space="preserve">se </w:t>
            </w:r>
            <w:r w:rsidR="00B355C0" w:rsidRPr="003870AB">
              <w:t xml:space="preserve">deben </w:t>
            </w:r>
            <w:r w:rsidR="004018CF" w:rsidRPr="003870AB">
              <w:t>hacen tareas como:</w:t>
            </w:r>
          </w:p>
          <w:p w14:paraId="00000348" w14:textId="72A9B08D" w:rsidR="00E2274D" w:rsidRPr="003870AB" w:rsidRDefault="004018CF">
            <w:pPr>
              <w:numPr>
                <w:ilvl w:val="0"/>
                <w:numId w:val="12"/>
              </w:numPr>
              <w:pBdr>
                <w:top w:val="nil"/>
                <w:left w:val="nil"/>
                <w:bottom w:val="nil"/>
                <w:right w:val="nil"/>
                <w:between w:val="nil"/>
              </w:pBdr>
              <w:jc w:val="both"/>
            </w:pPr>
            <w:r w:rsidRPr="003870AB">
              <w:rPr>
                <w:color w:val="000000"/>
              </w:rPr>
              <w:t>Estudiar el dominio del problema</w:t>
            </w:r>
          </w:p>
          <w:p w14:paraId="00000349" w14:textId="18AA3067" w:rsidR="00E2274D" w:rsidRPr="003870AB" w:rsidRDefault="004018CF">
            <w:pPr>
              <w:numPr>
                <w:ilvl w:val="0"/>
                <w:numId w:val="12"/>
              </w:numPr>
              <w:pBdr>
                <w:top w:val="nil"/>
                <w:left w:val="nil"/>
                <w:bottom w:val="nil"/>
                <w:right w:val="nil"/>
                <w:between w:val="nil"/>
              </w:pBdr>
              <w:jc w:val="both"/>
            </w:pPr>
            <w:r w:rsidRPr="003870AB">
              <w:rPr>
                <w:color w:val="000000"/>
              </w:rPr>
              <w:t>Seleccionar a las personas clave dentro de los interesados y ajustar sus agendas</w:t>
            </w:r>
          </w:p>
          <w:p w14:paraId="0000034A" w14:textId="785D2080" w:rsidR="00E2274D" w:rsidRPr="003870AB" w:rsidRDefault="004018CF">
            <w:pPr>
              <w:numPr>
                <w:ilvl w:val="0"/>
                <w:numId w:val="12"/>
              </w:numPr>
              <w:pBdr>
                <w:top w:val="nil"/>
                <w:left w:val="nil"/>
                <w:bottom w:val="nil"/>
                <w:right w:val="nil"/>
                <w:between w:val="nil"/>
              </w:pBdr>
              <w:jc w:val="both"/>
            </w:pPr>
            <w:r w:rsidRPr="003870AB">
              <w:rPr>
                <w:color w:val="000000"/>
              </w:rPr>
              <w:t>Delimitar el objetivo y contenido</w:t>
            </w:r>
          </w:p>
          <w:p w14:paraId="0000034B" w14:textId="2DC5EE39" w:rsidR="00E2274D" w:rsidRPr="003870AB" w:rsidRDefault="004018CF">
            <w:pPr>
              <w:numPr>
                <w:ilvl w:val="0"/>
                <w:numId w:val="12"/>
              </w:numPr>
              <w:pBdr>
                <w:top w:val="nil"/>
                <w:left w:val="nil"/>
                <w:bottom w:val="nil"/>
                <w:right w:val="nil"/>
                <w:between w:val="nil"/>
              </w:pBdr>
              <w:jc w:val="both"/>
            </w:pPr>
            <w:r w:rsidRPr="003870AB">
              <w:rPr>
                <w:color w:val="000000"/>
              </w:rPr>
              <w:t>Planificar la logística</w:t>
            </w:r>
          </w:p>
          <w:p w14:paraId="0000034C" w14:textId="77777777" w:rsidR="00E2274D" w:rsidRPr="003870AB" w:rsidRDefault="00E2274D">
            <w:pPr>
              <w:widowControl w:val="0"/>
              <w:rPr>
                <w:color w:val="999999"/>
              </w:rPr>
            </w:pPr>
          </w:p>
        </w:tc>
        <w:tc>
          <w:tcPr>
            <w:tcW w:w="2529" w:type="dxa"/>
            <w:shd w:val="clear" w:color="auto" w:fill="auto"/>
            <w:tcMar>
              <w:top w:w="100" w:type="dxa"/>
              <w:left w:w="100" w:type="dxa"/>
              <w:bottom w:w="100" w:type="dxa"/>
              <w:right w:w="100" w:type="dxa"/>
            </w:tcMar>
          </w:tcPr>
          <w:p w14:paraId="0000034E" w14:textId="77777777" w:rsidR="00E2274D" w:rsidRPr="003870AB" w:rsidRDefault="00000000">
            <w:pPr>
              <w:widowControl w:val="0"/>
            </w:pPr>
            <w:sdt>
              <w:sdtPr>
                <w:tag w:val="goog_rdk_79"/>
                <w:id w:val="-882713472"/>
              </w:sdtPr>
              <w:sdtContent>
                <w:commentRangeStart w:id="118"/>
              </w:sdtContent>
            </w:sdt>
            <w:r w:rsidR="004018CF" w:rsidRPr="003870AB">
              <w:rPr>
                <w:noProof/>
              </w:rPr>
              <w:drawing>
                <wp:inline distT="114300" distB="114300" distL="114300" distR="114300" wp14:anchorId="31B3C3B9" wp14:editId="58686D1E">
                  <wp:extent cx="1200150" cy="800100"/>
                  <wp:effectExtent l="0" t="0" r="0" b="0"/>
                  <wp:docPr id="7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1200150" cy="800100"/>
                          </a:xfrm>
                          <a:prstGeom prst="rect">
                            <a:avLst/>
                          </a:prstGeom>
                          <a:ln/>
                        </pic:spPr>
                      </pic:pic>
                    </a:graphicData>
                  </a:graphic>
                </wp:inline>
              </w:drawing>
            </w:r>
            <w:commentRangeEnd w:id="118"/>
            <w:r w:rsidR="004018CF" w:rsidRPr="003870AB">
              <w:commentReference w:id="118"/>
            </w:r>
          </w:p>
          <w:p w14:paraId="0000034F" w14:textId="77777777" w:rsidR="00E2274D" w:rsidRPr="003870AB" w:rsidRDefault="004018CF">
            <w:pPr>
              <w:widowControl w:val="0"/>
            </w:pPr>
            <w:r w:rsidRPr="003870AB">
              <w:rPr>
                <w:rFonts w:eastAsia="Quattrocento Sans"/>
              </w:rPr>
              <w:t>Imagen: 228131_i317</w:t>
            </w:r>
          </w:p>
        </w:tc>
      </w:tr>
      <w:tr w:rsidR="00E2274D" w:rsidRPr="003870AB" w14:paraId="0CB46579" w14:textId="77777777">
        <w:trPr>
          <w:trHeight w:val="420"/>
        </w:trPr>
        <w:tc>
          <w:tcPr>
            <w:tcW w:w="12062" w:type="dxa"/>
            <w:gridSpan w:val="2"/>
            <w:shd w:val="clear" w:color="auto" w:fill="auto"/>
            <w:tcMar>
              <w:top w:w="100" w:type="dxa"/>
              <w:left w:w="100" w:type="dxa"/>
              <w:bottom w:w="100" w:type="dxa"/>
              <w:right w:w="100" w:type="dxa"/>
            </w:tcMar>
          </w:tcPr>
          <w:p w14:paraId="73522616" w14:textId="3956CB42" w:rsidR="00E2274D" w:rsidRPr="003870AB" w:rsidRDefault="004018CF">
            <w:pPr>
              <w:jc w:val="both"/>
            </w:pPr>
            <w:r w:rsidRPr="003870AB">
              <w:t>Las entrevistas son un intercambio de información verbal entre personas y pueden ser individuales o colectivas</w:t>
            </w:r>
            <w:r w:rsidR="0083063A" w:rsidRPr="003870AB">
              <w:t>.</w:t>
            </w:r>
            <w:r w:rsidRPr="003870AB">
              <w:t xml:space="preserve"> </w:t>
            </w:r>
            <w:r w:rsidR="0083063A" w:rsidRPr="003870AB">
              <w:t>L</w:t>
            </w:r>
            <w:r w:rsidRPr="003870AB">
              <w:t>as preguntas</w:t>
            </w:r>
            <w:r w:rsidR="0083063A" w:rsidRPr="003870AB">
              <w:t>,</w:t>
            </w:r>
            <w:r w:rsidRPr="003870AB">
              <w:t xml:space="preserve"> previamente escritas</w:t>
            </w:r>
            <w:r w:rsidR="0083063A" w:rsidRPr="003870AB">
              <w:t>,</w:t>
            </w:r>
            <w:r w:rsidRPr="003870AB">
              <w:t xml:space="preserve"> se formulan de manera formal o informal</w:t>
            </w:r>
            <w:r w:rsidR="005D7C3C" w:rsidRPr="003870AB">
              <w:t>;</w:t>
            </w:r>
            <w:r w:rsidR="00AF5B91" w:rsidRPr="003870AB">
              <w:t xml:space="preserve"> si el entrevistador tiene experiencia, </w:t>
            </w:r>
            <w:r w:rsidRPr="003870AB">
              <w:t>se pueden hacer de manera espontánea</w:t>
            </w:r>
            <w:r w:rsidR="00AF5B91" w:rsidRPr="003870AB">
              <w:t>. Las respuestas se utilizan para derivar requisitos.</w:t>
            </w:r>
          </w:p>
          <w:p w14:paraId="00000350" w14:textId="2A9D65AB" w:rsidR="005D7C3C" w:rsidRPr="003870AB" w:rsidRDefault="005D7C3C">
            <w:pPr>
              <w:jc w:val="both"/>
              <w:rPr>
                <w:color w:val="999999"/>
              </w:rPr>
            </w:pPr>
          </w:p>
        </w:tc>
        <w:tc>
          <w:tcPr>
            <w:tcW w:w="2529" w:type="dxa"/>
            <w:shd w:val="clear" w:color="auto" w:fill="auto"/>
            <w:tcMar>
              <w:top w:w="100" w:type="dxa"/>
              <w:left w:w="100" w:type="dxa"/>
              <w:bottom w:w="100" w:type="dxa"/>
              <w:right w:w="100" w:type="dxa"/>
            </w:tcMar>
          </w:tcPr>
          <w:p w14:paraId="00000352" w14:textId="77777777" w:rsidR="00E2274D" w:rsidRPr="003870AB" w:rsidRDefault="00000000">
            <w:pPr>
              <w:widowControl w:val="0"/>
            </w:pPr>
            <w:sdt>
              <w:sdtPr>
                <w:tag w:val="goog_rdk_80"/>
                <w:id w:val="-515687782"/>
              </w:sdtPr>
              <w:sdtContent>
                <w:commentRangeStart w:id="119"/>
              </w:sdtContent>
            </w:sdt>
            <w:r w:rsidR="004018CF" w:rsidRPr="003870AB">
              <w:rPr>
                <w:noProof/>
              </w:rPr>
              <w:drawing>
                <wp:inline distT="114300" distB="114300" distL="114300" distR="114300" wp14:anchorId="392EFABB" wp14:editId="5A55A1D0">
                  <wp:extent cx="1313445" cy="922165"/>
                  <wp:effectExtent l="0" t="0" r="0" b="0"/>
                  <wp:docPr id="74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1313445" cy="922165"/>
                          </a:xfrm>
                          <a:prstGeom prst="rect">
                            <a:avLst/>
                          </a:prstGeom>
                          <a:ln/>
                        </pic:spPr>
                      </pic:pic>
                    </a:graphicData>
                  </a:graphic>
                </wp:inline>
              </w:drawing>
            </w:r>
            <w:commentRangeEnd w:id="119"/>
            <w:r w:rsidR="004018CF" w:rsidRPr="003870AB">
              <w:commentReference w:id="119"/>
            </w:r>
          </w:p>
          <w:p w14:paraId="00000353" w14:textId="77777777" w:rsidR="00E2274D" w:rsidRPr="003870AB" w:rsidRDefault="004018CF">
            <w:pPr>
              <w:widowControl w:val="0"/>
            </w:pPr>
            <w:r w:rsidRPr="003870AB">
              <w:rPr>
                <w:rFonts w:eastAsia="Quattrocento Sans"/>
              </w:rPr>
              <w:t>Imagen: 228131_i318</w:t>
            </w:r>
          </w:p>
        </w:tc>
      </w:tr>
      <w:tr w:rsidR="00E2274D" w:rsidRPr="003870AB" w14:paraId="34490D3E" w14:textId="77777777">
        <w:trPr>
          <w:trHeight w:val="420"/>
        </w:trPr>
        <w:tc>
          <w:tcPr>
            <w:tcW w:w="12062" w:type="dxa"/>
            <w:gridSpan w:val="2"/>
            <w:shd w:val="clear" w:color="auto" w:fill="auto"/>
            <w:tcMar>
              <w:top w:w="100" w:type="dxa"/>
              <w:left w:w="100" w:type="dxa"/>
              <w:bottom w:w="100" w:type="dxa"/>
              <w:right w:w="100" w:type="dxa"/>
            </w:tcMar>
          </w:tcPr>
          <w:p w14:paraId="00000354" w14:textId="25DE39A3" w:rsidR="00E2274D" w:rsidRPr="003870AB" w:rsidRDefault="004018CF">
            <w:pPr>
              <w:jc w:val="both"/>
            </w:pPr>
            <w:r w:rsidRPr="003870AB">
              <w:t xml:space="preserve">El análisis de documentación consiste en obtener la información sobre los requerimientos a partir de documentos que ya están elaborados, por ejemplo, manuales del </w:t>
            </w:r>
            <w:r w:rsidR="008A5597" w:rsidRPr="008A5597">
              <w:rPr>
                <w:i/>
                <w:iCs/>
              </w:rPr>
              <w:t>software</w:t>
            </w:r>
            <w:r w:rsidRPr="003870AB">
              <w:t xml:space="preserve"> que se </w:t>
            </w:r>
            <w:r w:rsidR="005E553C" w:rsidRPr="003870AB">
              <w:t xml:space="preserve">está </w:t>
            </w:r>
            <w:r w:rsidRPr="003870AB">
              <w:t xml:space="preserve">usando. Esta técnica es útil cuando no hay expertos en la materia o los entrevistados salieron de la organización. </w:t>
            </w:r>
          </w:p>
          <w:p w14:paraId="00000355" w14:textId="77777777" w:rsidR="00E2274D" w:rsidRPr="003870AB" w:rsidRDefault="00E2274D">
            <w:pPr>
              <w:widowControl w:val="0"/>
              <w:rPr>
                <w:color w:val="999999"/>
              </w:rPr>
            </w:pPr>
          </w:p>
        </w:tc>
        <w:tc>
          <w:tcPr>
            <w:tcW w:w="2529" w:type="dxa"/>
            <w:shd w:val="clear" w:color="auto" w:fill="auto"/>
            <w:tcMar>
              <w:top w:w="100" w:type="dxa"/>
              <w:left w:w="100" w:type="dxa"/>
              <w:bottom w:w="100" w:type="dxa"/>
              <w:right w:w="100" w:type="dxa"/>
            </w:tcMar>
          </w:tcPr>
          <w:p w14:paraId="00000357" w14:textId="77777777" w:rsidR="00E2274D" w:rsidRPr="003870AB" w:rsidRDefault="004018CF">
            <w:pPr>
              <w:widowControl w:val="0"/>
            </w:pPr>
            <w:r w:rsidRPr="003870AB">
              <w:t xml:space="preserve">     </w:t>
            </w:r>
            <w:sdt>
              <w:sdtPr>
                <w:tag w:val="goog_rdk_81"/>
                <w:id w:val="-11987967"/>
              </w:sdtPr>
              <w:sdtContent>
                <w:commentRangeStart w:id="120"/>
              </w:sdtContent>
            </w:sdt>
            <w:r w:rsidRPr="003870AB">
              <w:rPr>
                <w:noProof/>
              </w:rPr>
              <w:lastRenderedPageBreak/>
              <w:drawing>
                <wp:inline distT="114300" distB="114300" distL="114300" distR="114300" wp14:anchorId="222D8626" wp14:editId="478034A0">
                  <wp:extent cx="1310670" cy="1032912"/>
                  <wp:effectExtent l="0" t="0" r="0" b="0"/>
                  <wp:docPr id="74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0"/>
                          <a:srcRect/>
                          <a:stretch>
                            <a:fillRect/>
                          </a:stretch>
                        </pic:blipFill>
                        <pic:spPr>
                          <a:xfrm>
                            <a:off x="0" y="0"/>
                            <a:ext cx="1310670" cy="1032912"/>
                          </a:xfrm>
                          <a:prstGeom prst="rect">
                            <a:avLst/>
                          </a:prstGeom>
                          <a:ln/>
                        </pic:spPr>
                      </pic:pic>
                    </a:graphicData>
                  </a:graphic>
                </wp:inline>
              </w:drawing>
            </w:r>
            <w:commentRangeEnd w:id="120"/>
            <w:r w:rsidRPr="003870AB">
              <w:commentReference w:id="120"/>
            </w:r>
          </w:p>
          <w:p w14:paraId="00000358" w14:textId="77777777" w:rsidR="00E2274D" w:rsidRPr="003870AB" w:rsidRDefault="004018CF">
            <w:pPr>
              <w:widowControl w:val="0"/>
            </w:pPr>
            <w:r w:rsidRPr="003870AB">
              <w:rPr>
                <w:rFonts w:eastAsia="Quattrocento Sans"/>
              </w:rPr>
              <w:t>Imagen: 228131_i319</w:t>
            </w:r>
          </w:p>
        </w:tc>
      </w:tr>
      <w:tr w:rsidR="00E2274D" w:rsidRPr="003870AB" w14:paraId="2FDE1E33" w14:textId="77777777">
        <w:trPr>
          <w:trHeight w:val="420"/>
        </w:trPr>
        <w:tc>
          <w:tcPr>
            <w:tcW w:w="12062" w:type="dxa"/>
            <w:gridSpan w:val="2"/>
            <w:shd w:val="clear" w:color="auto" w:fill="auto"/>
            <w:tcMar>
              <w:top w:w="100" w:type="dxa"/>
              <w:left w:w="100" w:type="dxa"/>
              <w:bottom w:w="100" w:type="dxa"/>
              <w:right w:w="100" w:type="dxa"/>
            </w:tcMar>
          </w:tcPr>
          <w:p w14:paraId="00000359" w14:textId="4E3E4A19" w:rsidR="00E2274D" w:rsidRPr="003870AB" w:rsidRDefault="004018CF">
            <w:pPr>
              <w:jc w:val="both"/>
            </w:pPr>
            <w:r w:rsidRPr="003870AB">
              <w:lastRenderedPageBreak/>
              <w:t xml:space="preserve">Las </w:t>
            </w:r>
            <w:r w:rsidR="005E553C" w:rsidRPr="003870AB">
              <w:t>m</w:t>
            </w:r>
            <w:r w:rsidRPr="003870AB">
              <w:t>esas de trabajo (</w:t>
            </w:r>
            <w:r w:rsidRPr="003870AB">
              <w:rPr>
                <w:i/>
              </w:rPr>
              <w:t>Workshops</w:t>
            </w:r>
            <w:r w:rsidRPr="003870AB">
              <w:t xml:space="preserve">) se utilizan para determinar, establecer prioridades y hacer cierre de los requisitos para el desarrollo del </w:t>
            </w:r>
            <w:r w:rsidR="008A5597" w:rsidRPr="008A5597">
              <w:rPr>
                <w:i/>
                <w:iCs/>
              </w:rPr>
              <w:t>software</w:t>
            </w:r>
            <w:r w:rsidRPr="003870AB">
              <w:t>. Se enfoca</w:t>
            </w:r>
            <w:r w:rsidR="005E553C" w:rsidRPr="003870AB">
              <w:t>n</w:t>
            </w:r>
            <w:r w:rsidRPr="003870AB">
              <w:t xml:space="preserve"> en usuarios claves y expertos seleccionados, se realiza</w:t>
            </w:r>
            <w:r w:rsidR="005E553C" w:rsidRPr="003870AB">
              <w:t>n</w:t>
            </w:r>
            <w:r w:rsidRPr="003870AB">
              <w:t xml:space="preserve"> durante un período corto</w:t>
            </w:r>
            <w:r w:rsidR="005E553C" w:rsidRPr="003870AB">
              <w:t>,</w:t>
            </w:r>
            <w:r w:rsidRPr="003870AB">
              <w:t xml:space="preserve"> pero intensivo</w:t>
            </w:r>
            <w:r w:rsidR="005E553C" w:rsidRPr="003870AB">
              <w:t xml:space="preserve">; </w:t>
            </w:r>
            <w:r w:rsidRPr="003870AB">
              <w:t xml:space="preserve">se usan para generar ideas de nuevas características o productos, resolver conflictos y llegar a un consenso, o para revisar los requisitos. </w:t>
            </w:r>
          </w:p>
          <w:p w14:paraId="0000035A" w14:textId="77777777" w:rsidR="00E2274D" w:rsidRPr="003870AB" w:rsidRDefault="00E2274D">
            <w:pPr>
              <w:widowControl w:val="0"/>
              <w:rPr>
                <w:color w:val="999999"/>
              </w:rPr>
            </w:pPr>
          </w:p>
        </w:tc>
        <w:tc>
          <w:tcPr>
            <w:tcW w:w="2529" w:type="dxa"/>
            <w:shd w:val="clear" w:color="auto" w:fill="auto"/>
            <w:tcMar>
              <w:top w:w="100" w:type="dxa"/>
              <w:left w:w="100" w:type="dxa"/>
              <w:bottom w:w="100" w:type="dxa"/>
              <w:right w:w="100" w:type="dxa"/>
            </w:tcMar>
          </w:tcPr>
          <w:p w14:paraId="0000035C" w14:textId="77777777" w:rsidR="00E2274D" w:rsidRPr="003870AB" w:rsidRDefault="00000000">
            <w:pPr>
              <w:widowControl w:val="0"/>
            </w:pPr>
            <w:sdt>
              <w:sdtPr>
                <w:tag w:val="goog_rdk_82"/>
                <w:id w:val="-484780611"/>
              </w:sdtPr>
              <w:sdtContent>
                <w:commentRangeStart w:id="121"/>
              </w:sdtContent>
            </w:sdt>
            <w:r w:rsidR="004018CF" w:rsidRPr="003870AB">
              <w:rPr>
                <w:noProof/>
              </w:rPr>
              <w:drawing>
                <wp:inline distT="114300" distB="114300" distL="114300" distR="114300" wp14:anchorId="1C6FA948" wp14:editId="02BDE9C1">
                  <wp:extent cx="1200150" cy="800100"/>
                  <wp:effectExtent l="0" t="0" r="0" b="0"/>
                  <wp:docPr id="7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1"/>
                          <a:srcRect/>
                          <a:stretch>
                            <a:fillRect/>
                          </a:stretch>
                        </pic:blipFill>
                        <pic:spPr>
                          <a:xfrm>
                            <a:off x="0" y="0"/>
                            <a:ext cx="1200150" cy="800100"/>
                          </a:xfrm>
                          <a:prstGeom prst="rect">
                            <a:avLst/>
                          </a:prstGeom>
                          <a:ln/>
                        </pic:spPr>
                      </pic:pic>
                    </a:graphicData>
                  </a:graphic>
                </wp:inline>
              </w:drawing>
            </w:r>
            <w:commentRangeEnd w:id="121"/>
            <w:r w:rsidR="004018CF" w:rsidRPr="003870AB">
              <w:commentReference w:id="121"/>
            </w:r>
          </w:p>
          <w:p w14:paraId="0000035D" w14:textId="77777777" w:rsidR="00E2274D" w:rsidRPr="003870AB" w:rsidRDefault="004018CF">
            <w:pPr>
              <w:widowControl w:val="0"/>
            </w:pPr>
            <w:r w:rsidRPr="003870AB">
              <w:rPr>
                <w:rFonts w:eastAsia="Quattrocento Sans"/>
              </w:rPr>
              <w:t>Imagen: 228131_i320</w:t>
            </w:r>
          </w:p>
        </w:tc>
      </w:tr>
    </w:tbl>
    <w:p w14:paraId="0000035E" w14:textId="77777777" w:rsidR="00E2274D" w:rsidRPr="003870AB" w:rsidRDefault="00E2274D">
      <w:pPr>
        <w:rPr>
          <w:b/>
        </w:rPr>
      </w:pPr>
    </w:p>
    <w:p w14:paraId="0000035F" w14:textId="77777777" w:rsidR="00E2274D" w:rsidRPr="003870AB" w:rsidRDefault="004018CF">
      <w:pPr>
        <w:pStyle w:val="Ttulo2"/>
        <w:numPr>
          <w:ilvl w:val="1"/>
          <w:numId w:val="4"/>
        </w:numPr>
        <w:rPr>
          <w:b w:val="0"/>
        </w:rPr>
      </w:pPr>
      <w:bookmarkStart w:id="122" w:name="_heading=h.1hmsyys" w:colFirst="0" w:colLast="0"/>
      <w:bookmarkEnd w:id="122"/>
      <w:r w:rsidRPr="003870AB">
        <w:rPr>
          <w:b w:val="0"/>
        </w:rPr>
        <w:t>Técnicas de creatividad grupal - Lluvia de ideas</w:t>
      </w:r>
    </w:p>
    <w:tbl>
      <w:tblPr>
        <w:tblStyle w:val="affffffffffffffffc"/>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2333"/>
      </w:tblGrid>
      <w:tr w:rsidR="00E2274D" w:rsidRPr="003870AB" w14:paraId="77394A83" w14:textId="77777777">
        <w:trPr>
          <w:trHeight w:val="234"/>
        </w:trPr>
        <w:tc>
          <w:tcPr>
            <w:tcW w:w="197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60" w14:textId="77777777" w:rsidR="00E2274D" w:rsidRPr="003870AB" w:rsidRDefault="004018CF">
            <w:pPr>
              <w:widowControl w:val="0"/>
              <w:rPr>
                <w:b/>
              </w:rPr>
            </w:pPr>
            <w:r w:rsidRPr="003870AB">
              <w:rPr>
                <w:b/>
              </w:rPr>
              <w:t>Tipo de recurso</w:t>
            </w:r>
          </w:p>
        </w:tc>
        <w:tc>
          <w:tcPr>
            <w:tcW w:w="1233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61"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6BEC886F"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2" w14:textId="1497335D" w:rsidR="00E2274D" w:rsidRPr="003870AB" w:rsidRDefault="004018CF">
            <w:pPr>
              <w:jc w:val="both"/>
            </w:pPr>
            <w:r w:rsidRPr="003870AB">
              <w:t>La lluvia de ideas es una actividad grupal de creatividad, usada para generar y recopilar ideas relacionadas con un mismo tema</w:t>
            </w:r>
            <w:r w:rsidR="007029D5" w:rsidRPr="003870AB">
              <w:t>,</w:t>
            </w:r>
            <w:r w:rsidRPr="003870AB">
              <w:t xml:space="preserve"> en un ambiente libre de críticas o juicios. En la obtención de requisitos</w:t>
            </w:r>
            <w:r w:rsidR="008C3D4E" w:rsidRPr="003870AB">
              <w:t>,</w:t>
            </w:r>
            <w:r w:rsidRPr="003870AB">
              <w:t xml:space="preserve"> se utiliza para profundizar el detalle </w:t>
            </w:r>
            <w:r w:rsidR="008C3D4E" w:rsidRPr="003870AB">
              <w:t xml:space="preserve">sobre el </w:t>
            </w:r>
            <w:r w:rsidRPr="003870AB">
              <w:t>tema. En la sesión se intercambian ideas sin orden ni filtro y luego se valoran. Sus fases son:</w:t>
            </w:r>
          </w:p>
          <w:p w14:paraId="00000363" w14:textId="079A3295" w:rsidR="00E2274D" w:rsidRPr="003870AB" w:rsidRDefault="004018CF">
            <w:pPr>
              <w:numPr>
                <w:ilvl w:val="0"/>
                <w:numId w:val="14"/>
              </w:numPr>
              <w:pBdr>
                <w:top w:val="nil"/>
                <w:left w:val="nil"/>
                <w:bottom w:val="nil"/>
                <w:right w:val="nil"/>
                <w:between w:val="nil"/>
              </w:pBdr>
              <w:jc w:val="both"/>
              <w:rPr>
                <w:color w:val="000000"/>
              </w:rPr>
            </w:pPr>
            <w:r w:rsidRPr="003870AB">
              <w:rPr>
                <w:color w:val="000000"/>
              </w:rPr>
              <w:t>Preparación</w:t>
            </w:r>
          </w:p>
          <w:p w14:paraId="00000364" w14:textId="41932FA8" w:rsidR="00E2274D" w:rsidRPr="003870AB" w:rsidRDefault="004018CF">
            <w:pPr>
              <w:numPr>
                <w:ilvl w:val="0"/>
                <w:numId w:val="14"/>
              </w:numPr>
              <w:pBdr>
                <w:top w:val="nil"/>
                <w:left w:val="nil"/>
                <w:bottom w:val="nil"/>
                <w:right w:val="nil"/>
                <w:between w:val="nil"/>
              </w:pBdr>
              <w:jc w:val="both"/>
              <w:rPr>
                <w:color w:val="000000"/>
              </w:rPr>
            </w:pPr>
            <w:r w:rsidRPr="003870AB">
              <w:rPr>
                <w:color w:val="000000"/>
              </w:rPr>
              <w:t>Generación</w:t>
            </w:r>
          </w:p>
          <w:p w14:paraId="00000365" w14:textId="54842D6A" w:rsidR="00E2274D" w:rsidRPr="003870AB" w:rsidRDefault="004018CF">
            <w:pPr>
              <w:numPr>
                <w:ilvl w:val="0"/>
                <w:numId w:val="14"/>
              </w:numPr>
              <w:pBdr>
                <w:top w:val="nil"/>
                <w:left w:val="nil"/>
                <w:bottom w:val="nil"/>
                <w:right w:val="nil"/>
                <w:between w:val="nil"/>
              </w:pBdr>
              <w:jc w:val="both"/>
              <w:rPr>
                <w:color w:val="000000"/>
              </w:rPr>
            </w:pPr>
            <w:r w:rsidRPr="003870AB">
              <w:rPr>
                <w:color w:val="000000"/>
              </w:rPr>
              <w:t>Consolidación (</w:t>
            </w:r>
            <w:r w:rsidR="0039446C" w:rsidRPr="003870AB">
              <w:rPr>
                <w:color w:val="000000"/>
              </w:rPr>
              <w:t>r</w:t>
            </w:r>
            <w:r w:rsidRPr="003870AB">
              <w:rPr>
                <w:color w:val="000000"/>
              </w:rPr>
              <w:t>evisar, descartar y priorizar ideas)</w:t>
            </w:r>
          </w:p>
          <w:p w14:paraId="00000366" w14:textId="6DCF265A" w:rsidR="00E2274D" w:rsidRPr="003870AB" w:rsidRDefault="004018CF">
            <w:pPr>
              <w:numPr>
                <w:ilvl w:val="0"/>
                <w:numId w:val="14"/>
              </w:numPr>
              <w:pBdr>
                <w:top w:val="nil"/>
                <w:left w:val="nil"/>
                <w:bottom w:val="nil"/>
                <w:right w:val="nil"/>
                <w:between w:val="nil"/>
              </w:pBdr>
              <w:jc w:val="both"/>
              <w:rPr>
                <w:color w:val="000000"/>
              </w:rPr>
            </w:pPr>
            <w:r w:rsidRPr="003870AB">
              <w:rPr>
                <w:color w:val="000000"/>
              </w:rPr>
              <w:t>Documentación</w:t>
            </w:r>
          </w:p>
        </w:tc>
      </w:tr>
      <w:tr w:rsidR="00E2274D" w:rsidRPr="003870AB" w14:paraId="6C3B0C79"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8" w14:textId="3EFF4BA6" w:rsidR="00E2274D" w:rsidRPr="003870AB" w:rsidRDefault="004018CF">
            <w:pPr>
              <w:keepNext/>
              <w:pBdr>
                <w:top w:val="nil"/>
                <w:left w:val="nil"/>
                <w:bottom w:val="nil"/>
                <w:right w:val="nil"/>
                <w:between w:val="nil"/>
              </w:pBdr>
              <w:spacing w:after="200"/>
              <w:rPr>
                <w:i/>
                <w:color w:val="000000"/>
              </w:rPr>
            </w:pPr>
            <w:r w:rsidRPr="003870AB">
              <w:rPr>
                <w:b/>
                <w:color w:val="000000"/>
              </w:rPr>
              <w:lastRenderedPageBreak/>
              <w:t>Figura 1</w:t>
            </w:r>
            <w:r w:rsidR="00AD560E" w:rsidRPr="003870AB">
              <w:rPr>
                <w:b/>
                <w:color w:val="000000"/>
              </w:rPr>
              <w:t>2</w:t>
            </w:r>
            <w:r w:rsidRPr="003870AB">
              <w:rPr>
                <w:i/>
                <w:color w:val="000000"/>
              </w:rPr>
              <w:br/>
              <w:t>Lluvia de ideas, creatividad en libertad</w:t>
            </w:r>
          </w:p>
          <w:p w14:paraId="00000369" w14:textId="77777777" w:rsidR="00E2274D" w:rsidRPr="003870AB" w:rsidRDefault="004018CF">
            <w:r w:rsidRPr="003870AB">
              <w:rPr>
                <w:noProof/>
              </w:rPr>
              <w:drawing>
                <wp:inline distT="0" distB="0" distL="0" distR="0" wp14:anchorId="4ABD463D" wp14:editId="5A3C63AF">
                  <wp:extent cx="2498150" cy="1197030"/>
                  <wp:effectExtent l="0" t="0" r="0" b="0"/>
                  <wp:docPr id="73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2"/>
                          <a:srcRect/>
                          <a:stretch>
                            <a:fillRect/>
                          </a:stretch>
                        </pic:blipFill>
                        <pic:spPr>
                          <a:xfrm>
                            <a:off x="0" y="0"/>
                            <a:ext cx="2498150" cy="1197030"/>
                          </a:xfrm>
                          <a:prstGeom prst="rect">
                            <a:avLst/>
                          </a:prstGeom>
                          <a:ln/>
                        </pic:spPr>
                      </pic:pic>
                    </a:graphicData>
                  </a:graphic>
                </wp:inline>
              </w:drawing>
            </w:r>
          </w:p>
          <w:p w14:paraId="0000036A" w14:textId="77777777" w:rsidR="00E2274D" w:rsidRPr="003870AB" w:rsidRDefault="00E2274D"/>
          <w:p w14:paraId="7B9C8EFE" w14:textId="6305EA02" w:rsidR="00CF649C" w:rsidRPr="003870AB" w:rsidRDefault="004018CF" w:rsidP="00CF649C">
            <w:pPr>
              <w:rPr>
                <w:rFonts w:eastAsia="Quattrocento Sans"/>
              </w:rPr>
            </w:pPr>
            <w:r w:rsidRPr="003870AB">
              <w:rPr>
                <w:rFonts w:eastAsia="Quattrocento Sans"/>
                <w:i/>
              </w:rPr>
              <w:t>Nota</w:t>
            </w:r>
            <w:r w:rsidRPr="003870AB">
              <w:rPr>
                <w:rFonts w:eastAsia="Quattrocento Sans"/>
              </w:rPr>
              <w:t xml:space="preserve">. </w:t>
            </w:r>
            <w:r w:rsidR="00AD560E" w:rsidRPr="003870AB">
              <w:rPr>
                <w:rFonts w:eastAsia="Quattrocento Sans"/>
              </w:rPr>
              <w:t xml:space="preserve">Reproducida de </w:t>
            </w:r>
            <w:r w:rsidRPr="003870AB">
              <w:rPr>
                <w:rFonts w:eastAsia="Quattrocento Sans"/>
                <w:i/>
              </w:rPr>
              <w:t>Reglas de la lluvia de ideas</w:t>
            </w:r>
            <w:r w:rsidRPr="003870AB">
              <w:rPr>
                <w:rFonts w:eastAsia="Quattrocento Sans"/>
              </w:rPr>
              <w:t xml:space="preserve">. </w:t>
            </w:r>
            <w:r w:rsidRPr="003870AB">
              <w:rPr>
                <w:rFonts w:eastAsia="Quattrocento Sans"/>
                <w:lang w:val="en-US"/>
              </w:rPr>
              <w:t>Hansen (2021)</w:t>
            </w:r>
            <w:r w:rsidR="00CF649C" w:rsidRPr="003870AB">
              <w:rPr>
                <w:rFonts w:eastAsia="Quattrocento Sans"/>
                <w:lang w:val="en-US"/>
              </w:rPr>
              <w:t xml:space="preserve">. </w:t>
            </w:r>
            <w:hyperlink r:id="rId103">
              <w:r w:rsidR="00CF649C" w:rsidRPr="003870AB">
                <w:rPr>
                  <w:color w:val="0000FF"/>
                  <w:u w:val="single"/>
                </w:rPr>
                <w:t>https://www.wrike.com/blog/rules-of-brainstorming-managers-guide-producing-great-ideas/</w:t>
              </w:r>
            </w:hyperlink>
          </w:p>
          <w:p w14:paraId="0000036B" w14:textId="531C314F" w:rsidR="00E2274D" w:rsidRPr="003870AB" w:rsidRDefault="00E2274D">
            <w:pPr>
              <w:rPr>
                <w:rFonts w:eastAsia="Quattrocento Sans"/>
              </w:rPr>
            </w:pPr>
          </w:p>
          <w:p w14:paraId="0000036C" w14:textId="77777777" w:rsidR="00E2274D" w:rsidRPr="003870AB" w:rsidRDefault="004018CF">
            <w:pPr>
              <w:rPr>
                <w:lang w:val="en-US"/>
              </w:rPr>
            </w:pPr>
            <w:r w:rsidRPr="003870AB">
              <w:rPr>
                <w:rFonts w:eastAsia="Quattrocento Sans"/>
                <w:lang w:val="en-US"/>
              </w:rPr>
              <w:t>Imagen: 228131_i321</w:t>
            </w:r>
          </w:p>
        </w:tc>
      </w:tr>
    </w:tbl>
    <w:p w14:paraId="0000036E" w14:textId="77777777" w:rsidR="00E2274D" w:rsidRPr="003870AB" w:rsidRDefault="00E2274D">
      <w:pPr>
        <w:rPr>
          <w:b/>
          <w:lang w:val="en-US"/>
        </w:rPr>
      </w:pPr>
    </w:p>
    <w:p w14:paraId="0000036F" w14:textId="77777777" w:rsidR="00E2274D" w:rsidRPr="003870AB" w:rsidRDefault="00E2274D">
      <w:pPr>
        <w:rPr>
          <w:b/>
          <w:lang w:val="en-US"/>
        </w:rPr>
      </w:pPr>
    </w:p>
    <w:p w14:paraId="00000370" w14:textId="77777777" w:rsidR="00E2274D" w:rsidRPr="003870AB" w:rsidRDefault="00E2274D">
      <w:pPr>
        <w:rPr>
          <w:b/>
          <w:lang w:val="en-US"/>
        </w:rPr>
      </w:pPr>
    </w:p>
    <w:tbl>
      <w:tblPr>
        <w:tblStyle w:val="affffffffffffffffd"/>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4"/>
        <w:gridCol w:w="10854"/>
      </w:tblGrid>
      <w:tr w:rsidR="00E2274D" w:rsidRPr="003870AB" w14:paraId="305A6B6E" w14:textId="77777777">
        <w:tc>
          <w:tcPr>
            <w:tcW w:w="3454" w:type="dxa"/>
            <w:shd w:val="clear" w:color="auto" w:fill="C9DAF8"/>
            <w:tcMar>
              <w:top w:w="100" w:type="dxa"/>
              <w:left w:w="100" w:type="dxa"/>
              <w:bottom w:w="100" w:type="dxa"/>
              <w:right w:w="100" w:type="dxa"/>
            </w:tcMar>
          </w:tcPr>
          <w:p w14:paraId="00000371" w14:textId="77777777" w:rsidR="00E2274D" w:rsidRPr="003870AB" w:rsidRDefault="004018CF">
            <w:pPr>
              <w:widowControl w:val="0"/>
              <w:pBdr>
                <w:top w:val="nil"/>
                <w:left w:val="nil"/>
                <w:bottom w:val="nil"/>
                <w:right w:val="nil"/>
                <w:between w:val="nil"/>
              </w:pBdr>
              <w:rPr>
                <w:b/>
              </w:rPr>
            </w:pPr>
            <w:r w:rsidRPr="003870AB">
              <w:rPr>
                <w:b/>
              </w:rPr>
              <w:t>Tipo de recurso</w:t>
            </w:r>
          </w:p>
        </w:tc>
        <w:tc>
          <w:tcPr>
            <w:tcW w:w="10854" w:type="dxa"/>
            <w:shd w:val="clear" w:color="auto" w:fill="C9DAF8"/>
            <w:tcMar>
              <w:top w:w="100" w:type="dxa"/>
              <w:left w:w="100" w:type="dxa"/>
              <w:bottom w:w="100" w:type="dxa"/>
              <w:right w:w="100" w:type="dxa"/>
            </w:tcMar>
          </w:tcPr>
          <w:p w14:paraId="00000372" w14:textId="74EF2C3C" w:rsidR="00E2274D" w:rsidRPr="003870AB" w:rsidRDefault="004018CF">
            <w:pPr>
              <w:pStyle w:val="Ttulo"/>
              <w:widowControl w:val="0"/>
              <w:jc w:val="center"/>
              <w:rPr>
                <w:sz w:val="22"/>
                <w:szCs w:val="22"/>
              </w:rPr>
            </w:pPr>
            <w:r w:rsidRPr="003870AB">
              <w:rPr>
                <w:sz w:val="22"/>
                <w:szCs w:val="22"/>
              </w:rPr>
              <w:t xml:space="preserve">Rutas / </w:t>
            </w:r>
            <w:r w:rsidR="00065260" w:rsidRPr="003870AB">
              <w:rPr>
                <w:sz w:val="22"/>
                <w:szCs w:val="22"/>
              </w:rPr>
              <w:t>p</w:t>
            </w:r>
            <w:r w:rsidRPr="003870AB">
              <w:rPr>
                <w:sz w:val="22"/>
                <w:szCs w:val="22"/>
              </w:rPr>
              <w:t>asos. Verticales 1</w:t>
            </w:r>
          </w:p>
        </w:tc>
      </w:tr>
      <w:tr w:rsidR="00E2274D" w:rsidRPr="003870AB" w14:paraId="17D81CFA" w14:textId="77777777">
        <w:tc>
          <w:tcPr>
            <w:tcW w:w="3454" w:type="dxa"/>
            <w:shd w:val="clear" w:color="auto" w:fill="auto"/>
            <w:tcMar>
              <w:top w:w="100" w:type="dxa"/>
              <w:left w:w="100" w:type="dxa"/>
              <w:bottom w:w="100" w:type="dxa"/>
              <w:right w:w="100" w:type="dxa"/>
            </w:tcMar>
          </w:tcPr>
          <w:p w14:paraId="00000373" w14:textId="77777777" w:rsidR="00E2274D" w:rsidRPr="003870AB" w:rsidRDefault="004018CF">
            <w:pPr>
              <w:widowControl w:val="0"/>
              <w:ind w:right="-804"/>
              <w:rPr>
                <w:b/>
              </w:rPr>
            </w:pPr>
            <w:r w:rsidRPr="003870AB">
              <w:rPr>
                <w:b/>
              </w:rPr>
              <w:t>Introducción</w:t>
            </w:r>
          </w:p>
        </w:tc>
        <w:tc>
          <w:tcPr>
            <w:tcW w:w="10854" w:type="dxa"/>
            <w:shd w:val="clear" w:color="auto" w:fill="auto"/>
            <w:tcMar>
              <w:top w:w="100" w:type="dxa"/>
              <w:left w:w="100" w:type="dxa"/>
              <w:bottom w:w="100" w:type="dxa"/>
              <w:right w:w="100" w:type="dxa"/>
            </w:tcMar>
          </w:tcPr>
          <w:p w14:paraId="00000374" w14:textId="1680EE03" w:rsidR="00E2274D" w:rsidRPr="003870AB" w:rsidRDefault="004018CF">
            <w:pPr>
              <w:jc w:val="both"/>
            </w:pPr>
            <w:r w:rsidRPr="003870AB">
              <w:t xml:space="preserve">La capacidad de crear nuevas ideas </w:t>
            </w:r>
            <w:r w:rsidR="00065260" w:rsidRPr="003870AB">
              <w:t>es una potencialidad</w:t>
            </w:r>
            <w:r w:rsidRPr="003870AB">
              <w:t xml:space="preserve"> desde la infancia. Por lo general, el primer paso en la lluvia de ideas es que todos se reúnan en un lugar tranquilo y comiencen a pensar (Hansen, 2021). Por su naturaleza libre y espontánea, la lluvia de ideas tiene cuatro características:</w:t>
            </w:r>
          </w:p>
          <w:p w14:paraId="00000375" w14:textId="77777777" w:rsidR="00E2274D" w:rsidRPr="003870AB" w:rsidRDefault="00E2274D">
            <w:pPr>
              <w:widowControl w:val="0"/>
              <w:rPr>
                <w:color w:val="999999"/>
              </w:rPr>
            </w:pPr>
          </w:p>
        </w:tc>
      </w:tr>
      <w:tr w:rsidR="00E2274D" w:rsidRPr="003870AB" w14:paraId="116A5DB9" w14:textId="77777777">
        <w:trPr>
          <w:trHeight w:val="420"/>
        </w:trPr>
        <w:tc>
          <w:tcPr>
            <w:tcW w:w="14308" w:type="dxa"/>
            <w:gridSpan w:val="2"/>
            <w:shd w:val="clear" w:color="auto" w:fill="auto"/>
            <w:tcMar>
              <w:top w:w="100" w:type="dxa"/>
              <w:left w:w="100" w:type="dxa"/>
              <w:bottom w:w="100" w:type="dxa"/>
              <w:right w:w="100" w:type="dxa"/>
            </w:tcMar>
          </w:tcPr>
          <w:p w14:paraId="00000376" w14:textId="77777777" w:rsidR="00E2274D" w:rsidRPr="003870AB" w:rsidRDefault="00000000">
            <w:pPr>
              <w:widowControl w:val="0"/>
              <w:jc w:val="center"/>
            </w:pPr>
            <w:sdt>
              <w:sdtPr>
                <w:tag w:val="goog_rdk_83"/>
                <w:id w:val="-1313394663"/>
              </w:sdtPr>
              <w:sdtContent>
                <w:commentRangeStart w:id="123"/>
              </w:sdtContent>
            </w:sdt>
            <w:r w:rsidR="004018CF" w:rsidRPr="003870AB">
              <w:rPr>
                <w:noProof/>
              </w:rPr>
              <w:drawing>
                <wp:inline distT="114300" distB="114300" distL="114300" distR="114300" wp14:anchorId="59C91307" wp14:editId="11EBE74F">
                  <wp:extent cx="2842174" cy="1894783"/>
                  <wp:effectExtent l="0" t="0" r="0" b="0"/>
                  <wp:docPr id="73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4"/>
                          <a:srcRect/>
                          <a:stretch>
                            <a:fillRect/>
                          </a:stretch>
                        </pic:blipFill>
                        <pic:spPr>
                          <a:xfrm>
                            <a:off x="0" y="0"/>
                            <a:ext cx="2842174" cy="1894783"/>
                          </a:xfrm>
                          <a:prstGeom prst="rect">
                            <a:avLst/>
                          </a:prstGeom>
                          <a:ln/>
                        </pic:spPr>
                      </pic:pic>
                    </a:graphicData>
                  </a:graphic>
                </wp:inline>
              </w:drawing>
            </w:r>
            <w:commentRangeEnd w:id="123"/>
            <w:r w:rsidR="004018CF" w:rsidRPr="003870AB">
              <w:commentReference w:id="123"/>
            </w:r>
          </w:p>
          <w:p w14:paraId="00000377" w14:textId="77777777" w:rsidR="00E2274D" w:rsidRPr="003870AB" w:rsidRDefault="004018CF">
            <w:pPr>
              <w:widowControl w:val="0"/>
              <w:rPr>
                <w:b/>
              </w:rPr>
            </w:pPr>
            <w:r w:rsidRPr="003870AB">
              <w:rPr>
                <w:rFonts w:eastAsia="Quattrocento Sans"/>
              </w:rPr>
              <w:t>Imagen: 228131_i322</w:t>
            </w:r>
          </w:p>
        </w:tc>
      </w:tr>
      <w:tr w:rsidR="00E2274D" w:rsidRPr="003870AB" w14:paraId="389A468B" w14:textId="77777777">
        <w:tc>
          <w:tcPr>
            <w:tcW w:w="3454" w:type="dxa"/>
            <w:shd w:val="clear" w:color="auto" w:fill="auto"/>
            <w:tcMar>
              <w:top w:w="100" w:type="dxa"/>
              <w:left w:w="100" w:type="dxa"/>
              <w:bottom w:w="100" w:type="dxa"/>
              <w:right w:w="100" w:type="dxa"/>
            </w:tcMar>
          </w:tcPr>
          <w:p w14:paraId="00000379" w14:textId="77777777" w:rsidR="00E2274D" w:rsidRPr="003870AB" w:rsidRDefault="004018CF">
            <w:pPr>
              <w:widowControl w:val="0"/>
              <w:pBdr>
                <w:top w:val="nil"/>
                <w:left w:val="nil"/>
                <w:bottom w:val="nil"/>
                <w:right w:val="nil"/>
                <w:between w:val="nil"/>
              </w:pBdr>
              <w:jc w:val="center"/>
              <w:rPr>
                <w:b/>
              </w:rPr>
            </w:pPr>
            <w:r w:rsidRPr="003870AB">
              <w:rPr>
                <w:b/>
              </w:rPr>
              <w:t>Botón 1</w:t>
            </w:r>
          </w:p>
        </w:tc>
        <w:tc>
          <w:tcPr>
            <w:tcW w:w="10854" w:type="dxa"/>
            <w:shd w:val="clear" w:color="auto" w:fill="auto"/>
            <w:tcMar>
              <w:top w:w="100" w:type="dxa"/>
              <w:left w:w="100" w:type="dxa"/>
              <w:bottom w:w="100" w:type="dxa"/>
              <w:right w:w="100" w:type="dxa"/>
            </w:tcMar>
          </w:tcPr>
          <w:p w14:paraId="0000037A" w14:textId="250B05DA" w:rsidR="00E2274D" w:rsidRPr="003870AB" w:rsidRDefault="004018CF">
            <w:pPr>
              <w:pBdr>
                <w:top w:val="nil"/>
                <w:left w:val="nil"/>
                <w:bottom w:val="nil"/>
                <w:right w:val="nil"/>
                <w:between w:val="nil"/>
              </w:pBdr>
              <w:jc w:val="both"/>
              <w:rPr>
                <w:b/>
                <w:color w:val="000000"/>
              </w:rPr>
            </w:pPr>
            <w:r w:rsidRPr="003870AB">
              <w:rPr>
                <w:b/>
                <w:color w:val="000000"/>
              </w:rPr>
              <w:t>Cantidad antes que calidad</w:t>
            </w:r>
          </w:p>
          <w:p w14:paraId="0000037B" w14:textId="32EC3F1B" w:rsidR="00E2274D" w:rsidRPr="003870AB" w:rsidRDefault="004018CF">
            <w:pPr>
              <w:pBdr>
                <w:top w:val="nil"/>
                <w:left w:val="nil"/>
                <w:bottom w:val="nil"/>
                <w:right w:val="nil"/>
                <w:between w:val="nil"/>
              </w:pBdr>
              <w:jc w:val="both"/>
              <w:rPr>
                <w:color w:val="000000"/>
              </w:rPr>
            </w:pPr>
            <w:r w:rsidRPr="003870AB">
              <w:rPr>
                <w:color w:val="000000"/>
              </w:rPr>
              <w:t xml:space="preserve">Como se busca recoger tantas ideas como sea posible, es importante que </w:t>
            </w:r>
            <w:r w:rsidR="00065260" w:rsidRPr="003870AB">
              <w:rPr>
                <w:color w:val="000000"/>
              </w:rPr>
              <w:t>estas</w:t>
            </w:r>
            <w:r w:rsidRPr="003870AB">
              <w:rPr>
                <w:color w:val="000000"/>
              </w:rPr>
              <w:t xml:space="preserve"> fluyan libremente, aunque al final muchas se desechen.</w:t>
            </w:r>
          </w:p>
        </w:tc>
      </w:tr>
      <w:tr w:rsidR="00E2274D" w:rsidRPr="003870AB" w14:paraId="11910F27" w14:textId="77777777">
        <w:tc>
          <w:tcPr>
            <w:tcW w:w="3454" w:type="dxa"/>
            <w:shd w:val="clear" w:color="auto" w:fill="auto"/>
            <w:tcMar>
              <w:top w:w="100" w:type="dxa"/>
              <w:left w:w="100" w:type="dxa"/>
              <w:bottom w:w="100" w:type="dxa"/>
              <w:right w:w="100" w:type="dxa"/>
            </w:tcMar>
          </w:tcPr>
          <w:p w14:paraId="0000037C" w14:textId="77777777" w:rsidR="00E2274D" w:rsidRPr="003870AB" w:rsidRDefault="004018CF">
            <w:pPr>
              <w:widowControl w:val="0"/>
              <w:pBdr>
                <w:top w:val="nil"/>
                <w:left w:val="nil"/>
                <w:bottom w:val="nil"/>
                <w:right w:val="nil"/>
                <w:between w:val="nil"/>
              </w:pBdr>
              <w:jc w:val="center"/>
              <w:rPr>
                <w:b/>
              </w:rPr>
            </w:pPr>
            <w:r w:rsidRPr="003870AB">
              <w:rPr>
                <w:b/>
              </w:rPr>
              <w:t xml:space="preserve"> Botón 2</w:t>
            </w:r>
          </w:p>
        </w:tc>
        <w:tc>
          <w:tcPr>
            <w:tcW w:w="10854" w:type="dxa"/>
            <w:shd w:val="clear" w:color="auto" w:fill="auto"/>
            <w:tcMar>
              <w:top w:w="100" w:type="dxa"/>
              <w:left w:w="100" w:type="dxa"/>
              <w:bottom w:w="100" w:type="dxa"/>
              <w:right w:w="100" w:type="dxa"/>
            </w:tcMar>
          </w:tcPr>
          <w:p w14:paraId="0000037D" w14:textId="2C3DD084" w:rsidR="00E2274D" w:rsidRPr="003870AB" w:rsidRDefault="004018CF">
            <w:pPr>
              <w:pBdr>
                <w:top w:val="nil"/>
                <w:left w:val="nil"/>
                <w:bottom w:val="nil"/>
                <w:right w:val="nil"/>
                <w:between w:val="nil"/>
              </w:pBdr>
              <w:jc w:val="both"/>
              <w:rPr>
                <w:b/>
                <w:color w:val="000000"/>
              </w:rPr>
            </w:pPr>
            <w:r w:rsidRPr="003870AB">
              <w:rPr>
                <w:b/>
                <w:color w:val="000000"/>
              </w:rPr>
              <w:t>No a las críticas, discusiones o comentarios durante la sesión</w:t>
            </w:r>
          </w:p>
          <w:p w14:paraId="0000037E" w14:textId="77777777" w:rsidR="00E2274D" w:rsidRPr="003870AB" w:rsidRDefault="004018CF">
            <w:pPr>
              <w:pBdr>
                <w:top w:val="nil"/>
                <w:left w:val="nil"/>
                <w:bottom w:val="nil"/>
                <w:right w:val="nil"/>
                <w:between w:val="nil"/>
              </w:pBdr>
              <w:jc w:val="both"/>
              <w:rPr>
                <w:color w:val="000000"/>
              </w:rPr>
            </w:pPr>
            <w:r w:rsidRPr="003870AB">
              <w:rPr>
                <w:color w:val="000000"/>
              </w:rPr>
              <w:t>Esta regla debe ser respetada en todo momento para que el flujo de ideas no se perturbe o detenga.</w:t>
            </w:r>
          </w:p>
        </w:tc>
      </w:tr>
      <w:tr w:rsidR="00E2274D" w:rsidRPr="003870AB" w14:paraId="04FEF7AE" w14:textId="77777777">
        <w:tc>
          <w:tcPr>
            <w:tcW w:w="3454" w:type="dxa"/>
            <w:shd w:val="clear" w:color="auto" w:fill="auto"/>
            <w:tcMar>
              <w:top w:w="100" w:type="dxa"/>
              <w:left w:w="100" w:type="dxa"/>
              <w:bottom w:w="100" w:type="dxa"/>
              <w:right w:w="100" w:type="dxa"/>
            </w:tcMar>
          </w:tcPr>
          <w:p w14:paraId="0000037F" w14:textId="77777777" w:rsidR="00E2274D" w:rsidRPr="003870AB" w:rsidRDefault="004018CF">
            <w:pPr>
              <w:widowControl w:val="0"/>
              <w:pBdr>
                <w:top w:val="nil"/>
                <w:left w:val="nil"/>
                <w:bottom w:val="nil"/>
                <w:right w:val="nil"/>
                <w:between w:val="nil"/>
              </w:pBdr>
              <w:jc w:val="center"/>
              <w:rPr>
                <w:b/>
              </w:rPr>
            </w:pPr>
            <w:r w:rsidRPr="003870AB">
              <w:rPr>
                <w:b/>
              </w:rPr>
              <w:t>Botón 3</w:t>
            </w:r>
          </w:p>
        </w:tc>
        <w:tc>
          <w:tcPr>
            <w:tcW w:w="10854" w:type="dxa"/>
            <w:shd w:val="clear" w:color="auto" w:fill="auto"/>
            <w:tcMar>
              <w:top w:w="100" w:type="dxa"/>
              <w:left w:w="100" w:type="dxa"/>
              <w:bottom w:w="100" w:type="dxa"/>
              <w:right w:w="100" w:type="dxa"/>
            </w:tcMar>
          </w:tcPr>
          <w:p w14:paraId="00000380" w14:textId="5A752C65" w:rsidR="00E2274D" w:rsidRPr="003870AB" w:rsidRDefault="004018CF">
            <w:pPr>
              <w:pBdr>
                <w:top w:val="nil"/>
                <w:left w:val="nil"/>
                <w:bottom w:val="nil"/>
                <w:right w:val="nil"/>
                <w:between w:val="nil"/>
              </w:pBdr>
              <w:jc w:val="both"/>
              <w:rPr>
                <w:b/>
                <w:color w:val="000000"/>
              </w:rPr>
            </w:pPr>
            <w:r w:rsidRPr="003870AB">
              <w:rPr>
                <w:b/>
                <w:color w:val="000000"/>
              </w:rPr>
              <w:t>Registrar todas las ideas</w:t>
            </w:r>
          </w:p>
          <w:p w14:paraId="00000381" w14:textId="7B42BC21" w:rsidR="00E2274D" w:rsidRPr="003870AB" w:rsidRDefault="00733F32">
            <w:pPr>
              <w:pBdr>
                <w:top w:val="nil"/>
                <w:left w:val="nil"/>
                <w:bottom w:val="nil"/>
                <w:right w:val="nil"/>
                <w:between w:val="nil"/>
              </w:pBdr>
              <w:jc w:val="both"/>
              <w:rPr>
                <w:color w:val="000000"/>
              </w:rPr>
            </w:pPr>
            <w:r w:rsidRPr="003870AB">
              <w:rPr>
                <w:color w:val="000000"/>
              </w:rPr>
              <w:t>Q</w:t>
            </w:r>
            <w:r w:rsidR="004018CF" w:rsidRPr="003870AB">
              <w:rPr>
                <w:color w:val="000000"/>
              </w:rPr>
              <w:t>ue la sesión pase a la siguiente fase de evaluación sin haber sido censurada o filtrada. Ignorar ideas desmotiva a los participantes para seguir contribuyendo.</w:t>
            </w:r>
          </w:p>
        </w:tc>
      </w:tr>
      <w:tr w:rsidR="00E2274D" w:rsidRPr="003870AB" w14:paraId="44707DA4" w14:textId="77777777">
        <w:tc>
          <w:tcPr>
            <w:tcW w:w="3454" w:type="dxa"/>
            <w:shd w:val="clear" w:color="auto" w:fill="auto"/>
            <w:tcMar>
              <w:top w:w="100" w:type="dxa"/>
              <w:left w:w="100" w:type="dxa"/>
              <w:bottom w:w="100" w:type="dxa"/>
              <w:right w:w="100" w:type="dxa"/>
            </w:tcMar>
          </w:tcPr>
          <w:p w14:paraId="00000382" w14:textId="77777777" w:rsidR="00E2274D" w:rsidRPr="003870AB" w:rsidRDefault="004018CF">
            <w:pPr>
              <w:widowControl w:val="0"/>
              <w:pBdr>
                <w:top w:val="nil"/>
                <w:left w:val="nil"/>
                <w:bottom w:val="nil"/>
                <w:right w:val="nil"/>
                <w:between w:val="nil"/>
              </w:pBdr>
              <w:jc w:val="center"/>
              <w:rPr>
                <w:b/>
              </w:rPr>
            </w:pPr>
            <w:r w:rsidRPr="003870AB">
              <w:rPr>
                <w:b/>
              </w:rPr>
              <w:t>Botón 4</w:t>
            </w:r>
          </w:p>
        </w:tc>
        <w:tc>
          <w:tcPr>
            <w:tcW w:w="10854" w:type="dxa"/>
            <w:shd w:val="clear" w:color="auto" w:fill="auto"/>
            <w:tcMar>
              <w:top w:w="100" w:type="dxa"/>
              <w:left w:w="100" w:type="dxa"/>
              <w:bottom w:w="100" w:type="dxa"/>
              <w:right w:w="100" w:type="dxa"/>
            </w:tcMar>
          </w:tcPr>
          <w:p w14:paraId="00000383" w14:textId="4A383DF7" w:rsidR="00E2274D" w:rsidRPr="003870AB" w:rsidRDefault="004018CF">
            <w:pPr>
              <w:pBdr>
                <w:top w:val="nil"/>
                <w:left w:val="nil"/>
                <w:bottom w:val="nil"/>
                <w:right w:val="nil"/>
                <w:between w:val="nil"/>
              </w:pBdr>
              <w:jc w:val="both"/>
              <w:rPr>
                <w:b/>
                <w:color w:val="000000"/>
              </w:rPr>
            </w:pPr>
            <w:r w:rsidRPr="003870AB">
              <w:rPr>
                <w:b/>
                <w:color w:val="000000"/>
              </w:rPr>
              <w:t>Pensar con originalidad e inspirarse mutuamente</w:t>
            </w:r>
          </w:p>
          <w:p w14:paraId="00000384" w14:textId="32A350AD" w:rsidR="00E2274D" w:rsidRPr="003870AB" w:rsidRDefault="004018CF">
            <w:pPr>
              <w:pBdr>
                <w:top w:val="nil"/>
                <w:left w:val="nil"/>
                <w:bottom w:val="nil"/>
                <w:right w:val="nil"/>
                <w:between w:val="nil"/>
              </w:pBdr>
              <w:jc w:val="both"/>
              <w:rPr>
                <w:color w:val="000000"/>
              </w:rPr>
            </w:pPr>
            <w:r w:rsidRPr="003870AB">
              <w:rPr>
                <w:color w:val="000000"/>
              </w:rPr>
              <w:t>Como surgen muchas ideas independientes, otras nuevas surg</w:t>
            </w:r>
            <w:r w:rsidR="00733F32" w:rsidRPr="003870AB">
              <w:rPr>
                <w:color w:val="000000"/>
              </w:rPr>
              <w:t>en</w:t>
            </w:r>
            <w:r w:rsidRPr="003870AB">
              <w:rPr>
                <w:color w:val="000000"/>
              </w:rPr>
              <w:t xml:space="preserve"> a partir de </w:t>
            </w:r>
            <w:r w:rsidR="00733F32" w:rsidRPr="003870AB">
              <w:rPr>
                <w:color w:val="000000"/>
              </w:rPr>
              <w:t>ellas</w:t>
            </w:r>
            <w:r w:rsidRPr="003870AB">
              <w:rPr>
                <w:color w:val="000000"/>
              </w:rPr>
              <w:t xml:space="preserve">. </w:t>
            </w:r>
          </w:p>
          <w:p w14:paraId="00000385" w14:textId="77777777" w:rsidR="00E2274D" w:rsidRPr="003870AB" w:rsidRDefault="00E2274D">
            <w:pPr>
              <w:widowControl w:val="0"/>
              <w:rPr>
                <w:b/>
              </w:rPr>
            </w:pPr>
          </w:p>
        </w:tc>
      </w:tr>
    </w:tbl>
    <w:p w14:paraId="00000386" w14:textId="77777777" w:rsidR="00E2274D" w:rsidRPr="003870AB" w:rsidRDefault="00E2274D">
      <w:pPr>
        <w:rPr>
          <w:b/>
        </w:rPr>
      </w:pPr>
    </w:p>
    <w:tbl>
      <w:tblPr>
        <w:tblStyle w:val="affffffffffffffffe"/>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2A90D598"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87" w14:textId="77777777" w:rsidR="00E2274D" w:rsidRPr="003870AB" w:rsidRDefault="004018CF">
            <w:pPr>
              <w:widowControl w:val="0"/>
              <w:rPr>
                <w:b/>
              </w:rPr>
            </w:pPr>
            <w:r w:rsidRPr="003870AB">
              <w:rPr>
                <w:b/>
              </w:rPr>
              <w:lastRenderedPageBreak/>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88"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115EF9F8"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9" w14:textId="3C024598" w:rsidR="00E2274D" w:rsidRPr="003870AB" w:rsidRDefault="004018CF">
            <w:pPr>
              <w:jc w:val="both"/>
            </w:pPr>
            <w:r w:rsidRPr="003870AB">
              <w:t>Otra técnica es el Diseño Conjunto de Aplicaciones (</w:t>
            </w:r>
            <w:r w:rsidRPr="003870AB">
              <w:rPr>
                <w:i/>
              </w:rPr>
              <w:t>JAD</w:t>
            </w:r>
            <w:r w:rsidRPr="003870AB">
              <w:t xml:space="preserve">) como alternativa a las entrevistas individuales. </w:t>
            </w:r>
            <w:r w:rsidR="007641E4" w:rsidRPr="003870AB">
              <w:t>A</w:t>
            </w:r>
            <w:r w:rsidRPr="003870AB">
              <w:t xml:space="preserve">yuda a los clientes y usuarios a formular problemas y </w:t>
            </w:r>
            <w:r w:rsidR="007641E4" w:rsidRPr="003870AB">
              <w:t xml:space="preserve">a </w:t>
            </w:r>
            <w:r w:rsidRPr="003870AB">
              <w:t>explorar soluciones, involucrándolos dentro del desarrollo</w:t>
            </w:r>
            <w:r w:rsidR="007641E4" w:rsidRPr="003870AB">
              <w:t>,</w:t>
            </w:r>
            <w:r w:rsidRPr="003870AB">
              <w:t xml:space="preserve"> mediante talleres colaborativos.</w:t>
            </w:r>
          </w:p>
        </w:tc>
      </w:tr>
      <w:tr w:rsidR="00E2274D" w:rsidRPr="003870AB" w14:paraId="6E3E2A17"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B" w14:textId="77777777" w:rsidR="00E2274D" w:rsidRPr="003870AB" w:rsidRDefault="00E2274D"/>
          <w:p w14:paraId="0000038C" w14:textId="77777777" w:rsidR="00E2274D" w:rsidRPr="003870AB" w:rsidRDefault="00000000">
            <w:sdt>
              <w:sdtPr>
                <w:tag w:val="goog_rdk_84"/>
                <w:id w:val="122738908"/>
              </w:sdtPr>
              <w:sdtContent>
                <w:commentRangeStart w:id="124"/>
              </w:sdtContent>
            </w:sdt>
            <w:r w:rsidR="004018CF" w:rsidRPr="003870AB">
              <w:rPr>
                <w:noProof/>
              </w:rPr>
              <w:drawing>
                <wp:inline distT="0" distB="0" distL="0" distR="0" wp14:anchorId="22158D87" wp14:editId="2FE346FD">
                  <wp:extent cx="3755883" cy="2456708"/>
                  <wp:effectExtent l="0" t="0" r="0" b="0"/>
                  <wp:docPr id="740" name="image67.jpg" descr="Concepto creativo del diagrama de las ideas de la bombilla"/>
                  <wp:cNvGraphicFramePr/>
                  <a:graphic xmlns:a="http://schemas.openxmlformats.org/drawingml/2006/main">
                    <a:graphicData uri="http://schemas.openxmlformats.org/drawingml/2006/picture">
                      <pic:pic xmlns:pic="http://schemas.openxmlformats.org/drawingml/2006/picture">
                        <pic:nvPicPr>
                          <pic:cNvPr id="0" name="image67.jpg" descr="Concepto creativo del diagrama de las ideas de la bombilla"/>
                          <pic:cNvPicPr preferRelativeResize="0"/>
                        </pic:nvPicPr>
                        <pic:blipFill>
                          <a:blip r:embed="rId105"/>
                          <a:srcRect/>
                          <a:stretch>
                            <a:fillRect/>
                          </a:stretch>
                        </pic:blipFill>
                        <pic:spPr>
                          <a:xfrm>
                            <a:off x="0" y="0"/>
                            <a:ext cx="3755883" cy="2456708"/>
                          </a:xfrm>
                          <a:prstGeom prst="rect">
                            <a:avLst/>
                          </a:prstGeom>
                          <a:ln/>
                        </pic:spPr>
                      </pic:pic>
                    </a:graphicData>
                  </a:graphic>
                </wp:inline>
              </w:drawing>
            </w:r>
            <w:commentRangeEnd w:id="124"/>
            <w:r w:rsidR="004018CF" w:rsidRPr="003870AB">
              <w:commentReference w:id="124"/>
            </w:r>
          </w:p>
          <w:p w14:paraId="0000038D" w14:textId="77777777" w:rsidR="00E2274D" w:rsidRPr="003870AB" w:rsidRDefault="004018CF">
            <w:r w:rsidRPr="003870AB">
              <w:rPr>
                <w:rFonts w:eastAsia="Quattrocento Sans"/>
              </w:rPr>
              <w:t>Imagen: 228131_i323</w:t>
            </w:r>
          </w:p>
        </w:tc>
      </w:tr>
    </w:tbl>
    <w:p w14:paraId="0000038F" w14:textId="77777777" w:rsidR="00E2274D" w:rsidRPr="003870AB" w:rsidRDefault="00E2274D">
      <w:pPr>
        <w:rPr>
          <w:b/>
        </w:rPr>
      </w:pPr>
    </w:p>
    <w:p w14:paraId="00000390" w14:textId="77777777" w:rsidR="00E2274D" w:rsidRPr="003870AB" w:rsidRDefault="00E2274D">
      <w:pPr>
        <w:rPr>
          <w:b/>
        </w:rPr>
      </w:pPr>
    </w:p>
    <w:p w14:paraId="00000391" w14:textId="77777777" w:rsidR="00E2274D" w:rsidRPr="003870AB" w:rsidRDefault="00E2274D">
      <w:pPr>
        <w:rPr>
          <w:b/>
        </w:rPr>
      </w:pPr>
    </w:p>
    <w:p w14:paraId="00000392" w14:textId="77777777" w:rsidR="00E2274D" w:rsidRPr="003870AB" w:rsidRDefault="00E2274D">
      <w:pPr>
        <w:rPr>
          <w:b/>
        </w:rPr>
      </w:pPr>
    </w:p>
    <w:p w14:paraId="00000393" w14:textId="77777777" w:rsidR="00E2274D" w:rsidRPr="003870AB" w:rsidRDefault="00E2274D">
      <w:pPr>
        <w:rPr>
          <w:b/>
        </w:rPr>
      </w:pPr>
    </w:p>
    <w:tbl>
      <w:tblPr>
        <w:tblStyle w:val="afffffffffffffffff"/>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2605"/>
      </w:tblGrid>
      <w:tr w:rsidR="00E2274D" w:rsidRPr="003870AB" w14:paraId="61E1A6FE" w14:textId="77777777">
        <w:tc>
          <w:tcPr>
            <w:tcW w:w="1703" w:type="dxa"/>
            <w:shd w:val="clear" w:color="auto" w:fill="C9DAF8"/>
            <w:tcMar>
              <w:top w:w="100" w:type="dxa"/>
              <w:left w:w="100" w:type="dxa"/>
              <w:bottom w:w="100" w:type="dxa"/>
              <w:right w:w="100" w:type="dxa"/>
            </w:tcMar>
          </w:tcPr>
          <w:p w14:paraId="00000394" w14:textId="77777777" w:rsidR="00E2274D" w:rsidRPr="003870AB" w:rsidRDefault="004018CF">
            <w:pPr>
              <w:widowControl w:val="0"/>
              <w:pBdr>
                <w:top w:val="nil"/>
                <w:left w:val="nil"/>
                <w:bottom w:val="nil"/>
                <w:right w:val="nil"/>
                <w:between w:val="nil"/>
              </w:pBdr>
              <w:rPr>
                <w:b/>
              </w:rPr>
            </w:pPr>
            <w:r w:rsidRPr="003870AB">
              <w:rPr>
                <w:b/>
              </w:rPr>
              <w:lastRenderedPageBreak/>
              <w:t>Tipo de recurso</w:t>
            </w:r>
          </w:p>
        </w:tc>
        <w:tc>
          <w:tcPr>
            <w:tcW w:w="12605" w:type="dxa"/>
            <w:shd w:val="clear" w:color="auto" w:fill="C9DAF8"/>
            <w:tcMar>
              <w:top w:w="100" w:type="dxa"/>
              <w:left w:w="100" w:type="dxa"/>
              <w:bottom w:w="100" w:type="dxa"/>
              <w:right w:w="100" w:type="dxa"/>
            </w:tcMar>
          </w:tcPr>
          <w:p w14:paraId="00000395" w14:textId="01EC13E7" w:rsidR="00E2274D" w:rsidRPr="003870AB" w:rsidRDefault="004018CF">
            <w:pPr>
              <w:pStyle w:val="Ttulo"/>
              <w:widowControl w:val="0"/>
              <w:jc w:val="center"/>
              <w:rPr>
                <w:sz w:val="22"/>
                <w:szCs w:val="22"/>
              </w:rPr>
            </w:pPr>
            <w:r w:rsidRPr="003870AB">
              <w:rPr>
                <w:sz w:val="22"/>
                <w:szCs w:val="22"/>
              </w:rPr>
              <w:t xml:space="preserve">Rutas / </w:t>
            </w:r>
            <w:r w:rsidR="00DF1EE6" w:rsidRPr="003870AB">
              <w:rPr>
                <w:sz w:val="22"/>
                <w:szCs w:val="22"/>
              </w:rPr>
              <w:t>p</w:t>
            </w:r>
            <w:r w:rsidRPr="003870AB">
              <w:rPr>
                <w:sz w:val="22"/>
                <w:szCs w:val="22"/>
              </w:rPr>
              <w:t>asos. Verticales 1</w:t>
            </w:r>
          </w:p>
        </w:tc>
      </w:tr>
      <w:tr w:rsidR="00E2274D" w:rsidRPr="003870AB" w14:paraId="28D05B2E" w14:textId="77777777">
        <w:tc>
          <w:tcPr>
            <w:tcW w:w="1703" w:type="dxa"/>
            <w:shd w:val="clear" w:color="auto" w:fill="auto"/>
            <w:tcMar>
              <w:top w:w="100" w:type="dxa"/>
              <w:left w:w="100" w:type="dxa"/>
              <w:bottom w:w="100" w:type="dxa"/>
              <w:right w:w="100" w:type="dxa"/>
            </w:tcMar>
          </w:tcPr>
          <w:p w14:paraId="00000396" w14:textId="77777777" w:rsidR="00E2274D" w:rsidRPr="003870AB" w:rsidRDefault="004018CF">
            <w:pPr>
              <w:widowControl w:val="0"/>
              <w:ind w:right="-804"/>
              <w:rPr>
                <w:b/>
              </w:rPr>
            </w:pPr>
            <w:r w:rsidRPr="003870AB">
              <w:rPr>
                <w:b/>
              </w:rPr>
              <w:t>Introducción</w:t>
            </w:r>
          </w:p>
        </w:tc>
        <w:tc>
          <w:tcPr>
            <w:tcW w:w="12605" w:type="dxa"/>
            <w:shd w:val="clear" w:color="auto" w:fill="auto"/>
            <w:tcMar>
              <w:top w:w="100" w:type="dxa"/>
              <w:left w:w="100" w:type="dxa"/>
              <w:bottom w:w="100" w:type="dxa"/>
              <w:right w:w="100" w:type="dxa"/>
            </w:tcMar>
          </w:tcPr>
          <w:p w14:paraId="00000397" w14:textId="09813854" w:rsidR="00E2274D" w:rsidRPr="003870AB" w:rsidRDefault="006555B2">
            <w:pPr>
              <w:jc w:val="both"/>
            </w:pPr>
            <w:r w:rsidRPr="003870AB">
              <w:t xml:space="preserve">El </w:t>
            </w:r>
            <w:r w:rsidR="004018CF" w:rsidRPr="003870AB">
              <w:rPr>
                <w:i/>
                <w:color w:val="000000"/>
              </w:rPr>
              <w:t>JAD</w:t>
            </w:r>
            <w:r w:rsidR="004018CF" w:rsidRPr="003870AB">
              <w:rPr>
                <w:color w:val="000000"/>
              </w:rPr>
              <w:t xml:space="preserve"> lleva a menores tiempos de desarrollo y mayor satisfacción del cliente involucrado durante todo el proceso. </w:t>
            </w:r>
            <w:r w:rsidR="004018CF" w:rsidRPr="003870AB">
              <w:t xml:space="preserve">Tiene cuatro principios: </w:t>
            </w:r>
            <w:r w:rsidR="00DF1EE6" w:rsidRPr="003870AB">
              <w:t>d</w:t>
            </w:r>
            <w:r w:rsidR="004018CF" w:rsidRPr="003870AB">
              <w:t>inámicas grupales, comunicación visual (diagramas, transparencias, multimedia, herramientas CASE), un proceso organizado y racional y la documentación tipo WYSIWYG (</w:t>
            </w:r>
            <w:proofErr w:type="spellStart"/>
            <w:r w:rsidR="00DF1EE6" w:rsidRPr="003870AB">
              <w:rPr>
                <w:i/>
              </w:rPr>
              <w:t>what</w:t>
            </w:r>
            <w:proofErr w:type="spellEnd"/>
            <w:r w:rsidR="00DF1EE6" w:rsidRPr="003870AB">
              <w:rPr>
                <w:i/>
              </w:rPr>
              <w:t xml:space="preserve"> </w:t>
            </w:r>
            <w:proofErr w:type="spellStart"/>
            <w:r w:rsidR="00DF1EE6" w:rsidRPr="003870AB">
              <w:rPr>
                <w:i/>
              </w:rPr>
              <w:t>you</w:t>
            </w:r>
            <w:proofErr w:type="spellEnd"/>
            <w:r w:rsidR="00DF1EE6" w:rsidRPr="003870AB">
              <w:rPr>
                <w:i/>
              </w:rPr>
              <w:t xml:space="preserve"> </w:t>
            </w:r>
            <w:proofErr w:type="spellStart"/>
            <w:r w:rsidR="00DF1EE6" w:rsidRPr="003870AB">
              <w:rPr>
                <w:i/>
              </w:rPr>
              <w:t>see</w:t>
            </w:r>
            <w:proofErr w:type="spellEnd"/>
            <w:r w:rsidR="00DF1EE6" w:rsidRPr="003870AB">
              <w:rPr>
                <w:i/>
              </w:rPr>
              <w:t xml:space="preserve"> </w:t>
            </w:r>
            <w:proofErr w:type="spellStart"/>
            <w:r w:rsidR="00DF1EE6" w:rsidRPr="003870AB">
              <w:rPr>
                <w:i/>
              </w:rPr>
              <w:t>is</w:t>
            </w:r>
            <w:proofErr w:type="spellEnd"/>
            <w:r w:rsidR="00DF1EE6" w:rsidRPr="003870AB">
              <w:rPr>
                <w:i/>
              </w:rPr>
              <w:t xml:space="preserve"> </w:t>
            </w:r>
            <w:proofErr w:type="spellStart"/>
            <w:r w:rsidR="00DF1EE6" w:rsidRPr="003870AB">
              <w:rPr>
                <w:i/>
              </w:rPr>
              <w:t>what</w:t>
            </w:r>
            <w:proofErr w:type="spellEnd"/>
            <w:r w:rsidR="00DF1EE6" w:rsidRPr="003870AB">
              <w:rPr>
                <w:i/>
              </w:rPr>
              <w:t xml:space="preserve"> </w:t>
            </w:r>
            <w:proofErr w:type="spellStart"/>
            <w:r w:rsidR="00DF1EE6" w:rsidRPr="003870AB">
              <w:rPr>
                <w:i/>
              </w:rPr>
              <w:t>you</w:t>
            </w:r>
            <w:proofErr w:type="spellEnd"/>
            <w:r w:rsidR="00DF1EE6" w:rsidRPr="003870AB">
              <w:rPr>
                <w:i/>
              </w:rPr>
              <w:t xml:space="preserve"> </w:t>
            </w:r>
            <w:proofErr w:type="spellStart"/>
            <w:r w:rsidR="00DF1EE6" w:rsidRPr="003870AB">
              <w:rPr>
                <w:i/>
              </w:rPr>
              <w:t>get</w:t>
            </w:r>
            <w:proofErr w:type="spellEnd"/>
            <w:r w:rsidR="00DF1EE6" w:rsidRPr="003870AB">
              <w:rPr>
                <w:i/>
              </w:rPr>
              <w:t>,</w:t>
            </w:r>
            <w:r w:rsidR="00DF1EE6" w:rsidRPr="003870AB">
              <w:t xml:space="preserve"> </w:t>
            </w:r>
            <w:r w:rsidR="004018CF" w:rsidRPr="003870AB">
              <w:t>lo que se ve es lo que se obtiene). Durante las sesiones se trabajan los documentos a manera de diseño en fases</w:t>
            </w:r>
            <w:r w:rsidR="00E3085F" w:rsidRPr="003870AB">
              <w:t>.</w:t>
            </w:r>
          </w:p>
        </w:tc>
      </w:tr>
      <w:tr w:rsidR="00E2274D" w:rsidRPr="003870AB" w14:paraId="210F8211" w14:textId="77777777">
        <w:trPr>
          <w:trHeight w:val="420"/>
        </w:trPr>
        <w:tc>
          <w:tcPr>
            <w:tcW w:w="14308" w:type="dxa"/>
            <w:gridSpan w:val="2"/>
            <w:shd w:val="clear" w:color="auto" w:fill="auto"/>
            <w:tcMar>
              <w:top w:w="100" w:type="dxa"/>
              <w:left w:w="100" w:type="dxa"/>
              <w:bottom w:w="100" w:type="dxa"/>
              <w:right w:w="100" w:type="dxa"/>
            </w:tcMar>
          </w:tcPr>
          <w:p w14:paraId="00000398" w14:textId="77777777" w:rsidR="00E2274D" w:rsidRPr="003870AB" w:rsidRDefault="00000000">
            <w:pPr>
              <w:widowControl w:val="0"/>
              <w:jc w:val="center"/>
            </w:pPr>
            <w:sdt>
              <w:sdtPr>
                <w:tag w:val="goog_rdk_85"/>
                <w:id w:val="-1198767052"/>
              </w:sdtPr>
              <w:sdtContent>
                <w:commentRangeStart w:id="125"/>
              </w:sdtContent>
            </w:sdt>
            <w:r w:rsidR="004018CF" w:rsidRPr="003870AB">
              <w:rPr>
                <w:noProof/>
              </w:rPr>
              <w:drawing>
                <wp:inline distT="114300" distB="114300" distL="114300" distR="114300" wp14:anchorId="3D2734AC" wp14:editId="241C7F61">
                  <wp:extent cx="2842174" cy="1894783"/>
                  <wp:effectExtent l="0" t="0" r="0" b="0"/>
                  <wp:docPr id="7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6"/>
                          <a:srcRect/>
                          <a:stretch>
                            <a:fillRect/>
                          </a:stretch>
                        </pic:blipFill>
                        <pic:spPr>
                          <a:xfrm>
                            <a:off x="0" y="0"/>
                            <a:ext cx="2842174" cy="1894783"/>
                          </a:xfrm>
                          <a:prstGeom prst="rect">
                            <a:avLst/>
                          </a:prstGeom>
                          <a:ln/>
                        </pic:spPr>
                      </pic:pic>
                    </a:graphicData>
                  </a:graphic>
                </wp:inline>
              </w:drawing>
            </w:r>
            <w:commentRangeEnd w:id="125"/>
            <w:r w:rsidR="004018CF" w:rsidRPr="003870AB">
              <w:commentReference w:id="125"/>
            </w:r>
          </w:p>
          <w:p w14:paraId="00000399" w14:textId="77777777" w:rsidR="00E2274D" w:rsidRPr="003870AB" w:rsidRDefault="004018CF">
            <w:pPr>
              <w:widowControl w:val="0"/>
              <w:rPr>
                <w:b/>
              </w:rPr>
            </w:pPr>
            <w:r w:rsidRPr="003870AB">
              <w:t>Imagen: 228131_i324</w:t>
            </w:r>
          </w:p>
        </w:tc>
      </w:tr>
      <w:tr w:rsidR="00E2274D" w:rsidRPr="003870AB" w14:paraId="6AFD8424" w14:textId="77777777">
        <w:tc>
          <w:tcPr>
            <w:tcW w:w="1703" w:type="dxa"/>
            <w:shd w:val="clear" w:color="auto" w:fill="auto"/>
            <w:tcMar>
              <w:top w:w="100" w:type="dxa"/>
              <w:left w:w="100" w:type="dxa"/>
              <w:bottom w:w="100" w:type="dxa"/>
              <w:right w:w="100" w:type="dxa"/>
            </w:tcMar>
          </w:tcPr>
          <w:p w14:paraId="0000039B" w14:textId="77777777" w:rsidR="00E2274D" w:rsidRPr="003870AB" w:rsidRDefault="004018CF">
            <w:pPr>
              <w:widowControl w:val="0"/>
              <w:pBdr>
                <w:top w:val="nil"/>
                <w:left w:val="nil"/>
                <w:bottom w:val="nil"/>
                <w:right w:val="nil"/>
                <w:between w:val="nil"/>
              </w:pBdr>
              <w:jc w:val="center"/>
              <w:rPr>
                <w:b/>
              </w:rPr>
            </w:pPr>
            <w:r w:rsidRPr="003870AB">
              <w:rPr>
                <w:b/>
              </w:rPr>
              <w:t>Botón 1</w:t>
            </w:r>
          </w:p>
        </w:tc>
        <w:tc>
          <w:tcPr>
            <w:tcW w:w="12605" w:type="dxa"/>
            <w:shd w:val="clear" w:color="auto" w:fill="auto"/>
            <w:tcMar>
              <w:top w:w="100" w:type="dxa"/>
              <w:left w:w="100" w:type="dxa"/>
              <w:bottom w:w="100" w:type="dxa"/>
              <w:right w:w="100" w:type="dxa"/>
            </w:tcMar>
          </w:tcPr>
          <w:p w14:paraId="0000039C" w14:textId="305B1D99" w:rsidR="00E2274D" w:rsidRPr="003870AB" w:rsidRDefault="004018CF">
            <w:pPr>
              <w:pBdr>
                <w:top w:val="nil"/>
                <w:left w:val="nil"/>
                <w:bottom w:val="nil"/>
                <w:right w:val="nil"/>
                <w:between w:val="nil"/>
              </w:pBdr>
              <w:jc w:val="both"/>
              <w:rPr>
                <w:b/>
                <w:color w:val="000000"/>
              </w:rPr>
            </w:pPr>
            <w:r w:rsidRPr="003870AB">
              <w:rPr>
                <w:b/>
                <w:color w:val="000000"/>
              </w:rPr>
              <w:t>Adaptación</w:t>
            </w:r>
          </w:p>
          <w:p w14:paraId="0000039D" w14:textId="0BF7B761" w:rsidR="00E2274D" w:rsidRPr="003870AB" w:rsidRDefault="004018CF">
            <w:pPr>
              <w:pBdr>
                <w:top w:val="nil"/>
                <w:left w:val="nil"/>
                <w:bottom w:val="nil"/>
                <w:right w:val="nil"/>
                <w:between w:val="nil"/>
              </w:pBdr>
              <w:jc w:val="both"/>
            </w:pPr>
            <w:r w:rsidRPr="003870AB">
              <w:rPr>
                <w:color w:val="000000"/>
              </w:rPr>
              <w:t xml:space="preserve">Establece un equipo de trabajo identificando los componentes y responsabilidades, buscando consenso entre las necesidades de los usuarios y los servicios del </w:t>
            </w:r>
            <w:r w:rsidR="008A5597" w:rsidRPr="008A5597">
              <w:rPr>
                <w:i/>
                <w:iCs/>
                <w:color w:val="000000"/>
              </w:rPr>
              <w:t>software</w:t>
            </w:r>
            <w:r w:rsidRPr="003870AB">
              <w:rPr>
                <w:color w:val="000000"/>
              </w:rPr>
              <w:t xml:space="preserve"> en producción.</w:t>
            </w:r>
          </w:p>
        </w:tc>
      </w:tr>
      <w:tr w:rsidR="00E2274D" w:rsidRPr="003870AB" w14:paraId="1AC33B3D" w14:textId="77777777">
        <w:tc>
          <w:tcPr>
            <w:tcW w:w="1703" w:type="dxa"/>
            <w:shd w:val="clear" w:color="auto" w:fill="auto"/>
            <w:tcMar>
              <w:top w:w="100" w:type="dxa"/>
              <w:left w:w="100" w:type="dxa"/>
              <w:bottom w:w="100" w:type="dxa"/>
              <w:right w:w="100" w:type="dxa"/>
            </w:tcMar>
          </w:tcPr>
          <w:p w14:paraId="0000039E" w14:textId="77777777" w:rsidR="00E2274D" w:rsidRPr="003870AB" w:rsidRDefault="004018CF">
            <w:pPr>
              <w:widowControl w:val="0"/>
              <w:pBdr>
                <w:top w:val="nil"/>
                <w:left w:val="nil"/>
                <w:bottom w:val="nil"/>
                <w:right w:val="nil"/>
                <w:between w:val="nil"/>
              </w:pBdr>
              <w:jc w:val="center"/>
              <w:rPr>
                <w:b/>
              </w:rPr>
            </w:pPr>
            <w:r w:rsidRPr="003870AB">
              <w:rPr>
                <w:b/>
              </w:rPr>
              <w:t xml:space="preserve"> Botón 2</w:t>
            </w:r>
          </w:p>
        </w:tc>
        <w:tc>
          <w:tcPr>
            <w:tcW w:w="12605" w:type="dxa"/>
            <w:shd w:val="clear" w:color="auto" w:fill="auto"/>
            <w:tcMar>
              <w:top w:w="100" w:type="dxa"/>
              <w:left w:w="100" w:type="dxa"/>
              <w:bottom w:w="100" w:type="dxa"/>
              <w:right w:w="100" w:type="dxa"/>
            </w:tcMar>
          </w:tcPr>
          <w:p w14:paraId="0000039F" w14:textId="328B3287" w:rsidR="00E2274D" w:rsidRPr="003870AB" w:rsidRDefault="004018CF">
            <w:pPr>
              <w:pBdr>
                <w:top w:val="nil"/>
                <w:left w:val="nil"/>
                <w:bottom w:val="nil"/>
                <w:right w:val="nil"/>
                <w:between w:val="nil"/>
              </w:pBdr>
              <w:jc w:val="both"/>
              <w:rPr>
                <w:b/>
                <w:color w:val="000000"/>
              </w:rPr>
            </w:pPr>
            <w:r w:rsidRPr="003870AB">
              <w:rPr>
                <w:b/>
                <w:color w:val="000000"/>
              </w:rPr>
              <w:t xml:space="preserve">La sesión JAD consiste en </w:t>
            </w:r>
          </w:p>
          <w:p w14:paraId="000003A0" w14:textId="4FFED41C" w:rsidR="00E2274D" w:rsidRPr="003870AB" w:rsidRDefault="004018CF">
            <w:pPr>
              <w:pBdr>
                <w:top w:val="nil"/>
                <w:left w:val="nil"/>
                <w:bottom w:val="nil"/>
                <w:right w:val="nil"/>
                <w:between w:val="nil"/>
              </w:pBdr>
              <w:jc w:val="both"/>
            </w:pPr>
            <w:r w:rsidRPr="003870AB">
              <w:rPr>
                <w:color w:val="000000"/>
              </w:rPr>
              <w:t xml:space="preserve">Presentación, definición de objetivos y requisitos, </w:t>
            </w:r>
            <w:r w:rsidR="00C71695" w:rsidRPr="003870AB">
              <w:rPr>
                <w:color w:val="000000"/>
              </w:rPr>
              <w:t>documentación de</w:t>
            </w:r>
            <w:r w:rsidR="007F71D4" w:rsidRPr="003870AB">
              <w:rPr>
                <w:color w:val="000000"/>
              </w:rPr>
              <w:t xml:space="preserve"> </w:t>
            </w:r>
            <w:r w:rsidRPr="003870AB">
              <w:rPr>
                <w:color w:val="000000"/>
              </w:rPr>
              <w:t xml:space="preserve">temas abiertos y conclusión. </w:t>
            </w:r>
            <w:r w:rsidR="00C71695" w:rsidRPr="003870AB">
              <w:rPr>
                <w:color w:val="000000"/>
              </w:rPr>
              <w:t>Las sesiones p</w:t>
            </w:r>
            <w:r w:rsidRPr="003870AB">
              <w:rPr>
                <w:color w:val="000000"/>
              </w:rPr>
              <w:t>ueden ser largas</w:t>
            </w:r>
            <w:r w:rsidR="00C71695" w:rsidRPr="003870AB">
              <w:rPr>
                <w:color w:val="000000"/>
              </w:rPr>
              <w:t>;</w:t>
            </w:r>
            <w:r w:rsidRPr="003870AB">
              <w:rPr>
                <w:color w:val="000000"/>
              </w:rPr>
              <w:t xml:space="preserve"> durante estas se elaboran modelos empleando diagramas fáciles de entender</w:t>
            </w:r>
            <w:r w:rsidR="00C71695" w:rsidRPr="003870AB">
              <w:rPr>
                <w:color w:val="000000"/>
              </w:rPr>
              <w:t>,</w:t>
            </w:r>
            <w:r w:rsidRPr="003870AB">
              <w:rPr>
                <w:color w:val="000000"/>
              </w:rPr>
              <w:t xml:space="preserve"> elaborados mediante herramientas CASE (</w:t>
            </w:r>
            <w:proofErr w:type="spellStart"/>
            <w:r w:rsidRPr="003870AB">
              <w:rPr>
                <w:i/>
                <w:color w:val="000000"/>
              </w:rPr>
              <w:t>Computer</w:t>
            </w:r>
            <w:proofErr w:type="spellEnd"/>
            <w:r w:rsidRPr="003870AB">
              <w:rPr>
                <w:i/>
                <w:color w:val="000000"/>
              </w:rPr>
              <w:t xml:space="preserve"> </w:t>
            </w:r>
            <w:proofErr w:type="spellStart"/>
            <w:r w:rsidRPr="003870AB">
              <w:rPr>
                <w:i/>
                <w:color w:val="000000"/>
              </w:rPr>
              <w:t>Aided</w:t>
            </w:r>
            <w:proofErr w:type="spellEnd"/>
            <w:r w:rsidRPr="003870AB">
              <w:rPr>
                <w:i/>
                <w:color w:val="000000"/>
              </w:rPr>
              <w:t xml:space="preserve"> </w:t>
            </w:r>
            <w:r w:rsidR="008A5597" w:rsidRPr="008A5597">
              <w:rPr>
                <w:i/>
                <w:iCs/>
                <w:color w:val="000000"/>
              </w:rPr>
              <w:t>Software</w:t>
            </w:r>
            <w:r w:rsidRPr="003870AB">
              <w:rPr>
                <w:i/>
                <w:color w:val="000000"/>
              </w:rPr>
              <w:t xml:space="preserve"> </w:t>
            </w:r>
            <w:proofErr w:type="spellStart"/>
            <w:r w:rsidRPr="003870AB">
              <w:rPr>
                <w:i/>
                <w:color w:val="000000"/>
              </w:rPr>
              <w:t>Engineering</w:t>
            </w:r>
            <w:proofErr w:type="spellEnd"/>
            <w:r w:rsidRPr="003870AB">
              <w:rPr>
                <w:color w:val="000000"/>
              </w:rPr>
              <w:t>).</w:t>
            </w:r>
          </w:p>
          <w:p w14:paraId="000003A1" w14:textId="77777777" w:rsidR="00E2274D" w:rsidRPr="003870AB" w:rsidRDefault="00E2274D">
            <w:pPr>
              <w:widowControl w:val="0"/>
              <w:rPr>
                <w:b/>
              </w:rPr>
            </w:pPr>
          </w:p>
        </w:tc>
      </w:tr>
      <w:tr w:rsidR="00E2274D" w:rsidRPr="003870AB" w14:paraId="4EC444D6" w14:textId="77777777">
        <w:tc>
          <w:tcPr>
            <w:tcW w:w="1703" w:type="dxa"/>
            <w:shd w:val="clear" w:color="auto" w:fill="auto"/>
            <w:tcMar>
              <w:top w:w="100" w:type="dxa"/>
              <w:left w:w="100" w:type="dxa"/>
              <w:bottom w:w="100" w:type="dxa"/>
              <w:right w:w="100" w:type="dxa"/>
            </w:tcMar>
          </w:tcPr>
          <w:p w14:paraId="000003A2" w14:textId="77777777" w:rsidR="00E2274D" w:rsidRPr="003870AB" w:rsidRDefault="004018CF">
            <w:pPr>
              <w:widowControl w:val="0"/>
              <w:pBdr>
                <w:top w:val="nil"/>
                <w:left w:val="nil"/>
                <w:bottom w:val="nil"/>
                <w:right w:val="nil"/>
                <w:between w:val="nil"/>
              </w:pBdr>
              <w:jc w:val="center"/>
              <w:rPr>
                <w:b/>
              </w:rPr>
            </w:pPr>
            <w:r w:rsidRPr="003870AB">
              <w:rPr>
                <w:b/>
              </w:rPr>
              <w:lastRenderedPageBreak/>
              <w:t>Botón 3</w:t>
            </w:r>
          </w:p>
        </w:tc>
        <w:tc>
          <w:tcPr>
            <w:tcW w:w="12605" w:type="dxa"/>
            <w:shd w:val="clear" w:color="auto" w:fill="auto"/>
            <w:tcMar>
              <w:top w:w="100" w:type="dxa"/>
              <w:left w:w="100" w:type="dxa"/>
              <w:bottom w:w="100" w:type="dxa"/>
              <w:right w:w="100" w:type="dxa"/>
            </w:tcMar>
          </w:tcPr>
          <w:p w14:paraId="000003A3" w14:textId="003CBEA5" w:rsidR="00E2274D" w:rsidRPr="003870AB" w:rsidRDefault="004018CF">
            <w:pPr>
              <w:pBdr>
                <w:top w:val="nil"/>
                <w:left w:val="nil"/>
                <w:bottom w:val="nil"/>
                <w:right w:val="nil"/>
                <w:between w:val="nil"/>
              </w:pBdr>
              <w:jc w:val="both"/>
              <w:rPr>
                <w:b/>
                <w:color w:val="000000"/>
              </w:rPr>
            </w:pPr>
            <w:r w:rsidRPr="003870AB">
              <w:rPr>
                <w:b/>
                <w:color w:val="000000"/>
              </w:rPr>
              <w:t>Para concluir se completa, revisa y valida la documentación</w:t>
            </w:r>
          </w:p>
          <w:p w14:paraId="000003A4" w14:textId="77777777" w:rsidR="00E2274D" w:rsidRPr="003870AB" w:rsidRDefault="004018CF">
            <w:pPr>
              <w:pBdr>
                <w:top w:val="nil"/>
                <w:left w:val="nil"/>
                <w:bottom w:val="nil"/>
                <w:right w:val="nil"/>
                <w:between w:val="nil"/>
              </w:pBdr>
              <w:jc w:val="both"/>
            </w:pPr>
            <w:r w:rsidRPr="003870AB">
              <w:rPr>
                <w:color w:val="000000"/>
              </w:rPr>
              <w:t>El producto final es un conjunto de modelos para ser aprobados por los participantes.</w:t>
            </w:r>
          </w:p>
        </w:tc>
      </w:tr>
    </w:tbl>
    <w:p w14:paraId="000003A5" w14:textId="77777777" w:rsidR="00E2274D" w:rsidRPr="003870AB" w:rsidRDefault="00E2274D">
      <w:pPr>
        <w:rPr>
          <w:b/>
        </w:rPr>
      </w:pPr>
    </w:p>
    <w:p w14:paraId="000003A6" w14:textId="77777777" w:rsidR="00E2274D" w:rsidRPr="003870AB" w:rsidRDefault="00E2274D">
      <w:pPr>
        <w:rPr>
          <w:b/>
        </w:rPr>
      </w:pPr>
    </w:p>
    <w:p w14:paraId="000003A7" w14:textId="77777777" w:rsidR="00E2274D" w:rsidRPr="003870AB" w:rsidRDefault="004018CF">
      <w:pPr>
        <w:pStyle w:val="Ttulo2"/>
        <w:numPr>
          <w:ilvl w:val="1"/>
          <w:numId w:val="4"/>
        </w:numPr>
        <w:rPr>
          <w:b w:val="0"/>
        </w:rPr>
      </w:pPr>
      <w:bookmarkStart w:id="126" w:name="_heading=h.41mghml" w:colFirst="0" w:colLast="0"/>
      <w:bookmarkEnd w:id="126"/>
      <w:r w:rsidRPr="003870AB">
        <w:rPr>
          <w:b w:val="0"/>
        </w:rPr>
        <w:t>Cuestionarios y encuestas</w:t>
      </w:r>
    </w:p>
    <w:tbl>
      <w:tblPr>
        <w:tblStyle w:val="afffffffffffffffff0"/>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5A91AFFD"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A8"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A9"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22196C7B"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A" w14:textId="77777777" w:rsidR="00E2274D" w:rsidRPr="003870AB" w:rsidRDefault="004018CF">
            <w:pPr>
              <w:jc w:val="both"/>
            </w:pPr>
            <w:r w:rsidRPr="003870AB">
              <w:t xml:space="preserve">Los cuestionarios o encuestas son un conjunto de preguntas orientadas a obtener información específica de los usuarios. Se solicitan anónimamente y las respuestas se analizan y catalogan de forma cualitativa o cuantitativa. Los resultados sirven para tomar decisiones por parte de quienes solicitaron la información. </w:t>
            </w:r>
          </w:p>
          <w:p w14:paraId="000003AB" w14:textId="77777777" w:rsidR="00E2274D" w:rsidRPr="003870AB" w:rsidRDefault="00E2274D">
            <w:pPr>
              <w:jc w:val="both"/>
            </w:pPr>
          </w:p>
          <w:p w14:paraId="000003AC" w14:textId="3F6D7FF6" w:rsidR="00E2274D" w:rsidRPr="003870AB" w:rsidRDefault="00557B91">
            <w:pPr>
              <w:jc w:val="both"/>
            </w:pPr>
            <w:r w:rsidRPr="003870AB">
              <w:t>Las preguntas formuladas pueden</w:t>
            </w:r>
            <w:r w:rsidR="004018CF" w:rsidRPr="003870AB">
              <w:t xml:space="preserve"> ser</w:t>
            </w:r>
            <w:r w:rsidR="00706D23" w:rsidRPr="003870AB">
              <w:t xml:space="preserve"> cerradas o abiertas.</w:t>
            </w:r>
          </w:p>
          <w:p w14:paraId="000003AD" w14:textId="01C0A456" w:rsidR="00E2274D" w:rsidRPr="003870AB" w:rsidRDefault="004018CF">
            <w:pPr>
              <w:numPr>
                <w:ilvl w:val="0"/>
                <w:numId w:val="16"/>
              </w:numPr>
              <w:pBdr>
                <w:top w:val="nil"/>
                <w:left w:val="nil"/>
                <w:bottom w:val="nil"/>
                <w:right w:val="nil"/>
                <w:between w:val="nil"/>
              </w:pBdr>
              <w:jc w:val="both"/>
            </w:pPr>
            <w:r w:rsidRPr="003870AB">
              <w:rPr>
                <w:color w:val="000000"/>
              </w:rPr>
              <w:t xml:space="preserve">Cerradas: </w:t>
            </w:r>
            <w:r w:rsidR="00DD7819" w:rsidRPr="003870AB">
              <w:rPr>
                <w:color w:val="000000"/>
              </w:rPr>
              <w:t>d</w:t>
            </w:r>
            <w:r w:rsidRPr="003870AB">
              <w:rPr>
                <w:color w:val="000000"/>
              </w:rPr>
              <w:t>e selección múltiple entre varias alternativas. Estas preguntas deben ser objetivas con respuestas predefinidas, su evaluación es rápida y cuantitativa.</w:t>
            </w:r>
          </w:p>
          <w:p w14:paraId="000003AE" w14:textId="36C472BB" w:rsidR="00E2274D" w:rsidRPr="003870AB" w:rsidRDefault="004018CF">
            <w:pPr>
              <w:numPr>
                <w:ilvl w:val="0"/>
                <w:numId w:val="16"/>
              </w:numPr>
              <w:pBdr>
                <w:top w:val="nil"/>
                <w:left w:val="nil"/>
                <w:bottom w:val="nil"/>
                <w:right w:val="nil"/>
                <w:between w:val="nil"/>
              </w:pBdr>
              <w:jc w:val="both"/>
            </w:pPr>
            <w:r w:rsidRPr="003870AB">
              <w:rPr>
                <w:color w:val="000000"/>
              </w:rPr>
              <w:t xml:space="preserve">Abiertas: </w:t>
            </w:r>
            <w:r w:rsidR="00706D23" w:rsidRPr="003870AB">
              <w:rPr>
                <w:color w:val="000000"/>
              </w:rPr>
              <w:t>e</w:t>
            </w:r>
            <w:r w:rsidRPr="003870AB">
              <w:rPr>
                <w:color w:val="000000"/>
              </w:rPr>
              <w:t xml:space="preserve">l encuestado responde la pregunta con sus propias palabras, pues tiene libertad de expresión, </w:t>
            </w:r>
            <w:r w:rsidR="00706D23" w:rsidRPr="003870AB">
              <w:rPr>
                <w:color w:val="000000"/>
              </w:rPr>
              <w:t>lo cual</w:t>
            </w:r>
            <w:r w:rsidRPr="003870AB">
              <w:rPr>
                <w:color w:val="000000"/>
              </w:rPr>
              <w:t xml:space="preserve"> permite obtener información más detallada. Las respuestas son más difíciles de clasificar porque son cualitativas.</w:t>
            </w:r>
          </w:p>
        </w:tc>
      </w:tr>
    </w:tbl>
    <w:p w14:paraId="000003B0" w14:textId="77777777" w:rsidR="00E2274D" w:rsidRPr="003870AB" w:rsidRDefault="00E2274D">
      <w:pPr>
        <w:rPr>
          <w:b/>
        </w:rPr>
      </w:pPr>
    </w:p>
    <w:tbl>
      <w:tblPr>
        <w:tblStyle w:val="afffffffffffffffff1"/>
        <w:tblW w:w="142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17"/>
      </w:tblGrid>
      <w:tr w:rsidR="00E2274D" w:rsidRPr="003870AB" w14:paraId="44636FEB" w14:textId="77777777">
        <w:trPr>
          <w:trHeight w:val="444"/>
        </w:trPr>
        <w:tc>
          <w:tcPr>
            <w:tcW w:w="14217" w:type="dxa"/>
            <w:shd w:val="clear" w:color="auto" w:fill="8DB3E2"/>
          </w:tcPr>
          <w:p w14:paraId="000003B1" w14:textId="77777777" w:rsidR="00E2274D" w:rsidRPr="003870AB" w:rsidRDefault="004018CF">
            <w:pPr>
              <w:jc w:val="center"/>
              <w:rPr>
                <w:b/>
              </w:rPr>
            </w:pPr>
            <w:r w:rsidRPr="003870AB">
              <w:rPr>
                <w:b/>
              </w:rPr>
              <w:t>Cuadro de texto</w:t>
            </w:r>
          </w:p>
        </w:tc>
      </w:tr>
      <w:tr w:rsidR="00E2274D" w:rsidRPr="003870AB" w14:paraId="35C95DEB" w14:textId="77777777">
        <w:tc>
          <w:tcPr>
            <w:tcW w:w="14217" w:type="dxa"/>
          </w:tcPr>
          <w:p w14:paraId="000003B2" w14:textId="067DCC49" w:rsidR="00E2274D" w:rsidRPr="003870AB" w:rsidRDefault="004018CF">
            <w:pPr>
              <w:jc w:val="both"/>
            </w:pPr>
            <w:r w:rsidRPr="003870AB">
              <w:t xml:space="preserve">En </w:t>
            </w:r>
            <w:r w:rsidR="00706D23" w:rsidRPr="003870AB">
              <w:t>Tabla 4</w:t>
            </w:r>
            <w:r w:rsidRPr="003870AB">
              <w:t xml:space="preserve"> se muestran ambos tipos de preguntas</w:t>
            </w:r>
            <w:r w:rsidR="00706D23" w:rsidRPr="003870AB">
              <w:t>.</w:t>
            </w:r>
            <w:r w:rsidRPr="003870AB">
              <w:t xml:space="preserve"> </w:t>
            </w:r>
            <w:r w:rsidR="00706D23" w:rsidRPr="003870AB">
              <w:t>E</w:t>
            </w:r>
            <w:r w:rsidRPr="003870AB">
              <w:t xml:space="preserve">n las cerradas se asignan puntajes para que cada usuario escoja, </w:t>
            </w:r>
            <w:r w:rsidR="00706D23" w:rsidRPr="003870AB">
              <w:t xml:space="preserve">lo que permite que sean </w:t>
            </w:r>
            <w:r w:rsidRPr="003870AB">
              <w:t>analizadas cuantitativamente. En las respuestas abiertas</w:t>
            </w:r>
            <w:r w:rsidR="00706D23" w:rsidRPr="003870AB">
              <w:t>,</w:t>
            </w:r>
            <w:r w:rsidRPr="003870AB">
              <w:t xml:space="preserve"> el usuario puede responder en cada caso lo que considere desde su perspectiva.</w:t>
            </w:r>
          </w:p>
        </w:tc>
      </w:tr>
    </w:tbl>
    <w:p w14:paraId="000003B3" w14:textId="77777777" w:rsidR="00E2274D" w:rsidRPr="003870AB" w:rsidRDefault="00E2274D">
      <w:pPr>
        <w:rPr>
          <w:b/>
        </w:rPr>
      </w:pPr>
    </w:p>
    <w:p w14:paraId="000003B4" w14:textId="2312D221" w:rsidR="00E2274D" w:rsidRPr="003870AB" w:rsidRDefault="00F91573">
      <w:pPr>
        <w:keepNext/>
        <w:pBdr>
          <w:top w:val="nil"/>
          <w:left w:val="nil"/>
          <w:bottom w:val="nil"/>
          <w:right w:val="nil"/>
          <w:between w:val="nil"/>
        </w:pBdr>
        <w:spacing w:after="200" w:line="240" w:lineRule="auto"/>
        <w:rPr>
          <w:i/>
          <w:color w:val="000000"/>
        </w:rPr>
      </w:pPr>
      <w:r w:rsidRPr="003870AB">
        <w:rPr>
          <w:b/>
          <w:color w:val="000000"/>
        </w:rPr>
        <w:lastRenderedPageBreak/>
        <w:t>Tabla 4</w:t>
      </w:r>
      <w:r w:rsidR="004018CF" w:rsidRPr="003870AB">
        <w:rPr>
          <w:i/>
          <w:color w:val="000000"/>
        </w:rPr>
        <w:br/>
        <w:t>Tipos de pregunta en los cuestionarios</w:t>
      </w:r>
    </w:p>
    <w:p w14:paraId="000003B5" w14:textId="77777777" w:rsidR="00E2274D" w:rsidRPr="003870AB" w:rsidRDefault="00000000">
      <w:pPr>
        <w:rPr>
          <w:b/>
        </w:rPr>
      </w:pPr>
      <w:sdt>
        <w:sdtPr>
          <w:tag w:val="goog_rdk_86"/>
          <w:id w:val="306824765"/>
        </w:sdtPr>
        <w:sdtContent>
          <w:commentRangeStart w:id="127"/>
        </w:sdtContent>
      </w:sdt>
      <w:r w:rsidR="004018CF" w:rsidRPr="003870AB">
        <w:rPr>
          <w:noProof/>
        </w:rPr>
        <w:drawing>
          <wp:inline distT="0" distB="0" distL="0" distR="0" wp14:anchorId="744F7E5B" wp14:editId="28AF6C43">
            <wp:extent cx="3315130" cy="3734284"/>
            <wp:effectExtent l="0" t="0" r="0" b="0"/>
            <wp:docPr id="74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07"/>
                    <a:srcRect/>
                    <a:stretch>
                      <a:fillRect/>
                    </a:stretch>
                  </pic:blipFill>
                  <pic:spPr>
                    <a:xfrm>
                      <a:off x="0" y="0"/>
                      <a:ext cx="3315130" cy="3734284"/>
                    </a:xfrm>
                    <a:prstGeom prst="rect">
                      <a:avLst/>
                    </a:prstGeom>
                    <a:ln/>
                  </pic:spPr>
                </pic:pic>
              </a:graphicData>
            </a:graphic>
          </wp:inline>
        </w:drawing>
      </w:r>
      <w:commentRangeEnd w:id="127"/>
      <w:r w:rsidR="004018CF" w:rsidRPr="003870AB">
        <w:commentReference w:id="127"/>
      </w:r>
    </w:p>
    <w:p w14:paraId="000003B6" w14:textId="14770216" w:rsidR="00E2274D" w:rsidRPr="003870AB" w:rsidRDefault="004018CF">
      <w:pPr>
        <w:rPr>
          <w:color w:val="0000FF"/>
          <w:u w:val="single"/>
        </w:rPr>
      </w:pPr>
      <w:r w:rsidRPr="003870AB">
        <w:rPr>
          <w:i/>
        </w:rPr>
        <w:t>Nota.</w:t>
      </w:r>
      <w:r w:rsidRPr="003870AB">
        <w:t xml:space="preserve"> </w:t>
      </w:r>
      <w:r w:rsidR="00F91573" w:rsidRPr="003870AB">
        <w:t xml:space="preserve">Adaptada de </w:t>
      </w:r>
      <w:r w:rsidR="00F91573" w:rsidRPr="003870AB">
        <w:rPr>
          <w:i/>
          <w:color w:val="000000"/>
        </w:rPr>
        <w:t xml:space="preserve">Análisis y requerimientos de </w:t>
      </w:r>
      <w:r w:rsidR="008A5597" w:rsidRPr="008A5597">
        <w:rPr>
          <w:i/>
          <w:iCs/>
          <w:color w:val="000000"/>
        </w:rPr>
        <w:t>software</w:t>
      </w:r>
      <w:r w:rsidR="00F91573" w:rsidRPr="003870AB">
        <w:rPr>
          <w:i/>
          <w:color w:val="000000"/>
        </w:rPr>
        <w:t>: Manual autoformativo interactivo</w:t>
      </w:r>
      <w:r w:rsidR="00F91573" w:rsidRPr="003870AB">
        <w:rPr>
          <w:color w:val="000000"/>
        </w:rPr>
        <w:t xml:space="preserve">. </w:t>
      </w:r>
      <w:r w:rsidRPr="003870AB">
        <w:t>Wong</w:t>
      </w:r>
      <w:r w:rsidR="00F91573" w:rsidRPr="003870AB">
        <w:t>, S.</w:t>
      </w:r>
      <w:r w:rsidRPr="003870AB">
        <w:t xml:space="preserve"> </w:t>
      </w:r>
      <w:r w:rsidR="00F91573" w:rsidRPr="003870AB">
        <w:t>(</w:t>
      </w:r>
      <w:r w:rsidRPr="003870AB">
        <w:t>2017)</w:t>
      </w:r>
      <w:r w:rsidR="00F91573" w:rsidRPr="003870AB">
        <w:t xml:space="preserve">. </w:t>
      </w:r>
      <w:hyperlink r:id="rId108">
        <w:r w:rsidR="00F91573" w:rsidRPr="003870AB">
          <w:rPr>
            <w:color w:val="0000FF"/>
            <w:u w:val="single"/>
          </w:rPr>
          <w:t>https://hdl.handle.net/20.500.12394/4281</w:t>
        </w:r>
      </w:hyperlink>
    </w:p>
    <w:p w14:paraId="3884416B" w14:textId="44CE6CAE" w:rsidR="00CF141A" w:rsidRPr="003870AB" w:rsidRDefault="00CF141A">
      <w:pPr>
        <w:rPr>
          <w:color w:val="0000FF"/>
          <w:u w:val="single"/>
        </w:rPr>
      </w:pPr>
    </w:p>
    <w:p w14:paraId="3E2C1BA3" w14:textId="77777777" w:rsidR="00CF141A" w:rsidRPr="003870AB" w:rsidRDefault="00CF141A"/>
    <w:p w14:paraId="000003B7" w14:textId="77777777" w:rsidR="00E2274D" w:rsidRPr="003870AB" w:rsidRDefault="00E2274D"/>
    <w:p w14:paraId="000003B8" w14:textId="77777777" w:rsidR="00E2274D" w:rsidRPr="003870AB" w:rsidRDefault="004018CF">
      <w:pPr>
        <w:pStyle w:val="Ttulo2"/>
        <w:numPr>
          <w:ilvl w:val="1"/>
          <w:numId w:val="4"/>
        </w:numPr>
        <w:rPr>
          <w:b w:val="0"/>
        </w:rPr>
      </w:pPr>
      <w:bookmarkStart w:id="128" w:name="_heading=h.2grqrue" w:colFirst="0" w:colLast="0"/>
      <w:bookmarkEnd w:id="128"/>
      <w:r w:rsidRPr="003870AB">
        <w:rPr>
          <w:b w:val="0"/>
        </w:rPr>
        <w:lastRenderedPageBreak/>
        <w:t>Análisis de tareas y de dominio</w:t>
      </w:r>
    </w:p>
    <w:p w14:paraId="000003B9" w14:textId="77777777" w:rsidR="00E2274D" w:rsidRPr="003870AB" w:rsidRDefault="00E2274D">
      <w:pPr>
        <w:rPr>
          <w:b/>
        </w:rPr>
      </w:pPr>
    </w:p>
    <w:p w14:paraId="000003BA" w14:textId="77777777" w:rsidR="00E2274D" w:rsidRPr="003870AB" w:rsidRDefault="00E2274D">
      <w:pPr>
        <w:rPr>
          <w:b/>
        </w:rPr>
      </w:pPr>
    </w:p>
    <w:tbl>
      <w:tblPr>
        <w:tblStyle w:val="afffffffffffffffff2"/>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160A2DCA"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BB"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BC"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1F8B6EDC"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D" w14:textId="3C037EA5" w:rsidR="00E2274D" w:rsidRPr="003870AB" w:rsidRDefault="004018CF">
            <w:pPr>
              <w:widowControl w:val="0"/>
              <w:rPr>
                <w:color w:val="B7B7B7"/>
              </w:rPr>
            </w:pPr>
            <w:r w:rsidRPr="003870AB">
              <w:t xml:space="preserve">El análisis de requerimientos ejecuta las tareas que determinan las necesidades o condiciones que debe cumplir el </w:t>
            </w:r>
            <w:r w:rsidR="008A5597" w:rsidRPr="008A5597">
              <w:rPr>
                <w:i/>
                <w:iCs/>
              </w:rPr>
              <w:t>software</w:t>
            </w:r>
            <w:r w:rsidRPr="003870AB">
              <w:t>, ya sea un nuevo diseño o una versión de algo existente, teniendo en cuenta los conflictos entre requisitos de los diferentes roles</w:t>
            </w:r>
            <w:r w:rsidR="00391C0D" w:rsidRPr="003870AB">
              <w:t>.</w:t>
            </w:r>
            <w:r w:rsidRPr="003870AB">
              <w:t xml:space="preserve"> </w:t>
            </w:r>
            <w:r w:rsidR="00391C0D" w:rsidRPr="003870AB">
              <w:t>A</w:t>
            </w:r>
            <w:r w:rsidRPr="003870AB">
              <w:t xml:space="preserve">nalizar, documentar, validar y administrar los requisitos se hace </w:t>
            </w:r>
            <w:r w:rsidR="008938D4" w:rsidRPr="003870AB">
              <w:t>en la</w:t>
            </w:r>
            <w:r w:rsidR="00391C0D" w:rsidRPr="003870AB">
              <w:t xml:space="preserve"> </w:t>
            </w:r>
            <w:r w:rsidRPr="003870AB">
              <w:t>fase de análisis.</w:t>
            </w:r>
          </w:p>
        </w:tc>
      </w:tr>
    </w:tbl>
    <w:p w14:paraId="000003BF" w14:textId="77777777" w:rsidR="00E2274D" w:rsidRPr="003870AB" w:rsidRDefault="00E2274D">
      <w:pPr>
        <w:rPr>
          <w:b/>
        </w:rPr>
      </w:pPr>
    </w:p>
    <w:tbl>
      <w:tblPr>
        <w:tblStyle w:val="afffffffffffffffff3"/>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4328A48B"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C0"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C1"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093D524C"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2" w14:textId="404A609F" w:rsidR="00E2274D" w:rsidRPr="003870AB" w:rsidRDefault="004018CF">
            <w:pPr>
              <w:jc w:val="both"/>
            </w:pPr>
            <w:r w:rsidRPr="003870AB">
              <w:t>El análisis consiste en determinar si el requerimiento obtenido es claro, completo, conciso, no está duplicado, es válido, consistente y sin ambigüedades, resuelve conflictos y añad</w:t>
            </w:r>
            <w:r w:rsidR="008938D4" w:rsidRPr="003870AB">
              <w:t>e</w:t>
            </w:r>
            <w:r w:rsidRPr="003870AB">
              <w:t xml:space="preserve"> valor al proyecto. El proceso ha identificado las necesidades de los interesados, las implicaciones del </w:t>
            </w:r>
            <w:r w:rsidR="008A5597" w:rsidRPr="008A5597">
              <w:rPr>
                <w:i/>
                <w:iCs/>
              </w:rPr>
              <w:t>software</w:t>
            </w:r>
            <w:r w:rsidRPr="003870AB">
              <w:t>, representado los casos e historias de usuario, observado el sitio de trabajo y generado una cantidad de requisitos,</w:t>
            </w:r>
          </w:p>
          <w:p w14:paraId="000003C3" w14:textId="77777777" w:rsidR="00E2274D" w:rsidRPr="003870AB" w:rsidRDefault="00E2274D">
            <w:pPr>
              <w:widowControl w:val="0"/>
              <w:rPr>
                <w:color w:val="B7B7B7"/>
              </w:rPr>
            </w:pPr>
          </w:p>
        </w:tc>
      </w:tr>
      <w:tr w:rsidR="00E2274D" w:rsidRPr="003870AB" w14:paraId="108AF35F"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5" w14:textId="1E14B5FD" w:rsidR="00E2274D" w:rsidRPr="003870AB" w:rsidRDefault="004018CF">
            <w:pPr>
              <w:keepNext/>
              <w:pBdr>
                <w:top w:val="nil"/>
                <w:left w:val="nil"/>
                <w:bottom w:val="nil"/>
                <w:right w:val="nil"/>
                <w:between w:val="nil"/>
              </w:pBdr>
              <w:spacing w:after="200"/>
              <w:rPr>
                <w:i/>
                <w:color w:val="000000"/>
              </w:rPr>
            </w:pPr>
            <w:r w:rsidRPr="003870AB">
              <w:rPr>
                <w:b/>
                <w:color w:val="000000"/>
              </w:rPr>
              <w:lastRenderedPageBreak/>
              <w:t>Figura 1</w:t>
            </w:r>
            <w:r w:rsidR="002E76A8" w:rsidRPr="003870AB">
              <w:rPr>
                <w:b/>
                <w:color w:val="000000"/>
              </w:rPr>
              <w:t>3</w:t>
            </w:r>
            <w:r w:rsidRPr="003870AB">
              <w:rPr>
                <w:i/>
                <w:color w:val="000000"/>
              </w:rPr>
              <w:br/>
              <w:t>Esquema del modelo FURPS+</w:t>
            </w:r>
          </w:p>
          <w:p w14:paraId="000003C6" w14:textId="77777777" w:rsidR="00E2274D" w:rsidRPr="003870AB" w:rsidRDefault="004018CF">
            <w:r w:rsidRPr="003870AB">
              <w:rPr>
                <w:i/>
                <w:noProof/>
              </w:rPr>
              <w:drawing>
                <wp:inline distT="0" distB="0" distL="0" distR="0" wp14:anchorId="6CD8FBE9" wp14:editId="51B79D8D">
                  <wp:extent cx="5692531" cy="2797636"/>
                  <wp:effectExtent l="0" t="0" r="3810" b="3175"/>
                  <wp:docPr id="743" name="image59.jpg"/>
                  <wp:cNvGraphicFramePr/>
                  <a:graphic xmlns:a="http://schemas.openxmlformats.org/drawingml/2006/main">
                    <a:graphicData uri="http://schemas.openxmlformats.org/drawingml/2006/picture">
                      <pic:pic xmlns:pic="http://schemas.openxmlformats.org/drawingml/2006/picture">
                        <pic:nvPicPr>
                          <pic:cNvPr id="743" name="image59.jpg"/>
                          <pic:cNvPicPr preferRelativeResize="0"/>
                        </pic:nvPicPr>
                        <pic:blipFill>
                          <a:blip r:embed="rId109">
                            <a:extLst>
                              <a:ext uri="{28A0092B-C50C-407E-A947-70E740481C1C}">
                                <a14:useLocalDpi xmlns:a14="http://schemas.microsoft.com/office/drawing/2010/main" val="0"/>
                              </a:ext>
                            </a:extLst>
                          </a:blip>
                          <a:stretch>
                            <a:fillRect/>
                          </a:stretch>
                        </pic:blipFill>
                        <pic:spPr>
                          <a:xfrm>
                            <a:off x="0" y="0"/>
                            <a:ext cx="5692531" cy="2797636"/>
                          </a:xfrm>
                          <a:prstGeom prst="rect">
                            <a:avLst/>
                          </a:prstGeom>
                          <a:ln/>
                        </pic:spPr>
                      </pic:pic>
                    </a:graphicData>
                  </a:graphic>
                </wp:inline>
              </w:drawing>
            </w:r>
          </w:p>
          <w:p w14:paraId="000003C7" w14:textId="77777777" w:rsidR="00E2274D" w:rsidRPr="003870AB" w:rsidRDefault="00E2274D"/>
          <w:p w14:paraId="000003C8" w14:textId="7502D2DD" w:rsidR="00E2274D" w:rsidRPr="003870AB" w:rsidRDefault="004018CF">
            <w:pPr>
              <w:pBdr>
                <w:top w:val="nil"/>
                <w:left w:val="nil"/>
                <w:bottom w:val="nil"/>
                <w:right w:val="nil"/>
                <w:between w:val="nil"/>
              </w:pBdr>
              <w:ind w:left="567"/>
              <w:jc w:val="both"/>
              <w:rPr>
                <w:color w:val="0000FF"/>
                <w:u w:val="single"/>
              </w:rPr>
            </w:pPr>
            <w:r w:rsidRPr="003870AB">
              <w:rPr>
                <w:i/>
              </w:rPr>
              <w:t>Nota.</w:t>
            </w:r>
            <w:r w:rsidRPr="003870AB">
              <w:t xml:space="preserve"> Adaptad</w:t>
            </w:r>
            <w:r w:rsidR="002E76A8" w:rsidRPr="003870AB">
              <w:t>a</w:t>
            </w:r>
            <w:r w:rsidRPr="003870AB">
              <w:t xml:space="preserve"> de</w:t>
            </w:r>
            <w:r w:rsidR="002E76A8" w:rsidRPr="003870AB">
              <w:t xml:space="preserve"> </w:t>
            </w:r>
            <w:r w:rsidR="002E76A8" w:rsidRPr="003870AB">
              <w:rPr>
                <w:i/>
              </w:rPr>
              <w:t>FURPS+.</w:t>
            </w:r>
            <w:proofErr w:type="spellStart"/>
            <w:r w:rsidR="002E76A8" w:rsidRPr="003870AB">
              <w:rPr>
                <w:i/>
              </w:rPr>
              <w:t>QualidadeBR</w:t>
            </w:r>
            <w:proofErr w:type="spellEnd"/>
            <w:r w:rsidR="002E76A8" w:rsidRPr="003870AB">
              <w:rPr>
                <w:i/>
              </w:rPr>
              <w:t xml:space="preserve"> (10 de julio de 2008).</w:t>
            </w:r>
            <w:r w:rsidRPr="003870AB">
              <w:t xml:space="preserve"> </w:t>
            </w:r>
            <w:hyperlink r:id="rId110">
              <w:r w:rsidRPr="003870AB">
                <w:rPr>
                  <w:color w:val="0000FF"/>
                  <w:u w:val="single"/>
                </w:rPr>
                <w:t>https://qualidadebr.wordpress.com/2008/07/10/furps/</w:t>
              </w:r>
            </w:hyperlink>
          </w:p>
          <w:p w14:paraId="000003C9" w14:textId="77777777" w:rsidR="00E2274D" w:rsidRPr="003870AB" w:rsidRDefault="004018CF">
            <w:pPr>
              <w:pBdr>
                <w:top w:val="nil"/>
                <w:left w:val="nil"/>
                <w:bottom w:val="nil"/>
                <w:right w:val="nil"/>
                <w:between w:val="nil"/>
              </w:pBdr>
              <w:ind w:left="567"/>
              <w:jc w:val="both"/>
            </w:pPr>
            <w:r w:rsidRPr="003870AB">
              <w:rPr>
                <w:rFonts w:eastAsia="Quattrocento Sans"/>
              </w:rPr>
              <w:t>Imagen: 228131_i326</w:t>
            </w:r>
          </w:p>
          <w:p w14:paraId="000003CA" w14:textId="77777777" w:rsidR="00E2274D" w:rsidRPr="003870AB" w:rsidRDefault="00E2274D"/>
        </w:tc>
      </w:tr>
      <w:tr w:rsidR="00E2274D" w:rsidRPr="003870AB" w14:paraId="3DA73B1C"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C" w14:textId="6CC61A7A" w:rsidR="00E2274D" w:rsidRPr="003870AB" w:rsidRDefault="004018CF">
            <w:pPr>
              <w:jc w:val="both"/>
            </w:pPr>
            <w:r w:rsidRPr="003870AB">
              <w:t xml:space="preserve">Para clasificar los requerimientos se usa la técnica </w:t>
            </w:r>
            <w:r w:rsidRPr="003870AB">
              <w:rPr>
                <w:i/>
              </w:rPr>
              <w:t>FURPS</w:t>
            </w:r>
            <w:r w:rsidRPr="003870AB">
              <w:t xml:space="preserve">+, </w:t>
            </w:r>
            <w:r w:rsidR="00342E24" w:rsidRPr="003870AB">
              <w:t>(</w:t>
            </w:r>
            <w:proofErr w:type="spellStart"/>
            <w:r w:rsidRPr="003870AB">
              <w:rPr>
                <w:i/>
              </w:rPr>
              <w:t>Functionability</w:t>
            </w:r>
            <w:proofErr w:type="spellEnd"/>
            <w:r w:rsidRPr="003870AB">
              <w:rPr>
                <w:i/>
              </w:rPr>
              <w:t xml:space="preserve">, </w:t>
            </w:r>
            <w:proofErr w:type="spellStart"/>
            <w:r w:rsidRPr="003870AB">
              <w:rPr>
                <w:i/>
              </w:rPr>
              <w:t>Usability</w:t>
            </w:r>
            <w:proofErr w:type="spellEnd"/>
            <w:r w:rsidRPr="003870AB">
              <w:rPr>
                <w:i/>
              </w:rPr>
              <w:t xml:space="preserve">, </w:t>
            </w:r>
            <w:proofErr w:type="spellStart"/>
            <w:r w:rsidRPr="003870AB">
              <w:rPr>
                <w:i/>
              </w:rPr>
              <w:t>Reliability</w:t>
            </w:r>
            <w:proofErr w:type="spellEnd"/>
            <w:r w:rsidRPr="003870AB">
              <w:t xml:space="preserve">, </w:t>
            </w:r>
            <w:r w:rsidRPr="003870AB">
              <w:rPr>
                <w:i/>
              </w:rPr>
              <w:t xml:space="preserve">Performance &amp; </w:t>
            </w:r>
            <w:proofErr w:type="spellStart"/>
            <w:r w:rsidRPr="003870AB">
              <w:rPr>
                <w:i/>
              </w:rPr>
              <w:t>Supportability</w:t>
            </w:r>
            <w:proofErr w:type="spellEnd"/>
            <w:r w:rsidR="00342E24" w:rsidRPr="003870AB">
              <w:rPr>
                <w:i/>
              </w:rPr>
              <w:t>)</w:t>
            </w:r>
            <w:r w:rsidR="00E34C4B" w:rsidRPr="003870AB">
              <w:t>:</w:t>
            </w:r>
            <w:r w:rsidRPr="003870AB">
              <w:t xml:space="preserve"> </w:t>
            </w:r>
            <w:r w:rsidR="00E34C4B" w:rsidRPr="003870AB">
              <w:t>f</w:t>
            </w:r>
            <w:r w:rsidRPr="003870AB">
              <w:t xml:space="preserve">uncionalidad, </w:t>
            </w:r>
            <w:r w:rsidR="00E34C4B" w:rsidRPr="003870AB">
              <w:t>f</w:t>
            </w:r>
            <w:r w:rsidRPr="003870AB">
              <w:t xml:space="preserve">acilidad de </w:t>
            </w:r>
            <w:r w:rsidR="00E34C4B" w:rsidRPr="003870AB">
              <w:t>u</w:t>
            </w:r>
            <w:r w:rsidRPr="003870AB">
              <w:t xml:space="preserve">so, </w:t>
            </w:r>
            <w:r w:rsidR="00E34C4B" w:rsidRPr="003870AB">
              <w:t>c</w:t>
            </w:r>
            <w:r w:rsidRPr="003870AB">
              <w:t xml:space="preserve">onfiabilidad, </w:t>
            </w:r>
            <w:r w:rsidR="00E34C4B" w:rsidRPr="003870AB">
              <w:t>r</w:t>
            </w:r>
            <w:r w:rsidRPr="003870AB">
              <w:t xml:space="preserve">endimiento y facilidad de </w:t>
            </w:r>
            <w:r w:rsidR="00E34C4B" w:rsidRPr="003870AB">
              <w:t>s</w:t>
            </w:r>
            <w:r w:rsidRPr="003870AB">
              <w:t xml:space="preserve">oporte. El modelo clasifica dos categorías: requisitos </w:t>
            </w:r>
            <w:r w:rsidR="00E34C4B" w:rsidRPr="003870AB">
              <w:t>f</w:t>
            </w:r>
            <w:r w:rsidRPr="003870AB">
              <w:t xml:space="preserve">uncionales (F) que especifican las funciones que el </w:t>
            </w:r>
            <w:r w:rsidR="008A5597" w:rsidRPr="008A5597">
              <w:rPr>
                <w:i/>
                <w:iCs/>
              </w:rPr>
              <w:t>software</w:t>
            </w:r>
            <w:r w:rsidRPr="003870AB">
              <w:t xml:space="preserve"> debe hacer y requerimientos no-funcionales (</w:t>
            </w:r>
            <w:r w:rsidRPr="003870AB">
              <w:rPr>
                <w:i/>
              </w:rPr>
              <w:t>URPS</w:t>
            </w:r>
            <w:r w:rsidRPr="003870AB">
              <w:t>), que puntualizan atributos del sistema o del medio ambiente del sistema. El símbolo (+) representa restricciones no-funcionales que deben tenerse en cuenta, como diseño, implementación, legales e interfase y los que se derivan de la norma ISO-9126 como eficiencia, mantenibilidad y portabilidad.</w:t>
            </w:r>
          </w:p>
        </w:tc>
      </w:tr>
    </w:tbl>
    <w:p w14:paraId="000003CE" w14:textId="32C25BA1" w:rsidR="00E2274D" w:rsidRPr="003870AB" w:rsidRDefault="009E6E40">
      <w:pPr>
        <w:keepNext/>
        <w:pBdr>
          <w:top w:val="nil"/>
          <w:left w:val="nil"/>
          <w:bottom w:val="nil"/>
          <w:right w:val="nil"/>
          <w:between w:val="nil"/>
        </w:pBdr>
        <w:spacing w:after="200" w:line="240" w:lineRule="auto"/>
        <w:rPr>
          <w:i/>
          <w:color w:val="000000"/>
        </w:rPr>
      </w:pPr>
      <w:r w:rsidRPr="003870AB">
        <w:rPr>
          <w:b/>
          <w:color w:val="000000"/>
        </w:rPr>
        <w:lastRenderedPageBreak/>
        <w:t>Tabla 5</w:t>
      </w:r>
      <w:r w:rsidR="004018CF" w:rsidRPr="003870AB">
        <w:rPr>
          <w:i/>
          <w:color w:val="000000"/>
        </w:rPr>
        <w:br/>
        <w:t>Restricciones del modelo FURPS+</w:t>
      </w:r>
    </w:p>
    <w:p w14:paraId="000003CF" w14:textId="77777777" w:rsidR="00E2274D" w:rsidRPr="003870AB" w:rsidRDefault="00000000">
      <w:pPr>
        <w:rPr>
          <w:b/>
        </w:rPr>
      </w:pPr>
      <w:sdt>
        <w:sdtPr>
          <w:tag w:val="goog_rdk_87"/>
          <w:id w:val="-1490635467"/>
        </w:sdtPr>
        <w:sdtContent>
          <w:commentRangeStart w:id="129"/>
        </w:sdtContent>
      </w:sdt>
      <w:r w:rsidR="004018CF" w:rsidRPr="003870AB">
        <w:rPr>
          <w:noProof/>
        </w:rPr>
        <w:drawing>
          <wp:inline distT="0" distB="0" distL="0" distR="0" wp14:anchorId="04429410" wp14:editId="0936EA1B">
            <wp:extent cx="3572093" cy="4400819"/>
            <wp:effectExtent l="0" t="0" r="0" b="0"/>
            <wp:docPr id="73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1"/>
                    <a:srcRect/>
                    <a:stretch>
                      <a:fillRect/>
                    </a:stretch>
                  </pic:blipFill>
                  <pic:spPr>
                    <a:xfrm>
                      <a:off x="0" y="0"/>
                      <a:ext cx="3572093" cy="4400819"/>
                    </a:xfrm>
                    <a:prstGeom prst="rect">
                      <a:avLst/>
                    </a:prstGeom>
                    <a:ln/>
                  </pic:spPr>
                </pic:pic>
              </a:graphicData>
            </a:graphic>
          </wp:inline>
        </w:drawing>
      </w:r>
      <w:commentRangeEnd w:id="129"/>
      <w:r w:rsidR="004018CF" w:rsidRPr="003870AB">
        <w:commentReference w:id="129"/>
      </w:r>
    </w:p>
    <w:p w14:paraId="000003D0" w14:textId="0993F050" w:rsidR="00E2274D" w:rsidRPr="003870AB" w:rsidRDefault="004018CF">
      <w:pPr>
        <w:pBdr>
          <w:top w:val="nil"/>
          <w:left w:val="nil"/>
          <w:bottom w:val="nil"/>
          <w:right w:val="nil"/>
          <w:between w:val="nil"/>
        </w:pBdr>
        <w:ind w:left="567"/>
      </w:pPr>
      <w:r w:rsidRPr="00557B91">
        <w:rPr>
          <w:iCs/>
        </w:rPr>
        <w:t>Nota.</w:t>
      </w:r>
      <w:r w:rsidR="00557B91">
        <w:rPr>
          <w:iCs/>
        </w:rPr>
        <w:t xml:space="preserve"> </w:t>
      </w:r>
      <w:r w:rsidR="00557B91" w:rsidRPr="00557B91">
        <w:rPr>
          <w:iCs/>
        </w:rPr>
        <w:t>Muestra los t</w:t>
      </w:r>
      <w:r w:rsidR="009E6E40" w:rsidRPr="00557B91">
        <w:rPr>
          <w:iCs/>
        </w:rPr>
        <w:t xml:space="preserve">ipos de requerimientos del modelo de calidad de FURPS y descripción de cada uno de ellos. </w:t>
      </w:r>
      <w:r w:rsidRPr="00557B91">
        <w:rPr>
          <w:iCs/>
        </w:rPr>
        <w:t>CVUDES</w:t>
      </w:r>
      <w:r w:rsidR="009E6E40" w:rsidRPr="00557B91">
        <w:rPr>
          <w:iCs/>
        </w:rPr>
        <w:t xml:space="preserve"> (</w:t>
      </w:r>
      <w:r w:rsidRPr="00557B91">
        <w:rPr>
          <w:iCs/>
        </w:rPr>
        <w:t>2015</w:t>
      </w:r>
      <w:r w:rsidR="00D84096">
        <w:rPr>
          <w:iCs/>
        </w:rPr>
        <w:t>)</w:t>
      </w:r>
    </w:p>
    <w:p w14:paraId="000003D1" w14:textId="77777777" w:rsidR="00E2274D" w:rsidRPr="003870AB" w:rsidRDefault="00E2274D">
      <w:pPr>
        <w:pBdr>
          <w:top w:val="nil"/>
          <w:left w:val="nil"/>
          <w:bottom w:val="nil"/>
          <w:right w:val="nil"/>
          <w:between w:val="nil"/>
        </w:pBdr>
        <w:ind w:left="567"/>
      </w:pPr>
    </w:p>
    <w:tbl>
      <w:tblPr>
        <w:tblStyle w:val="afffffffffff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E2274D" w:rsidRPr="003870AB" w14:paraId="3FA6438B" w14:textId="77777777">
        <w:trPr>
          <w:trHeight w:val="580"/>
        </w:trPr>
        <w:tc>
          <w:tcPr>
            <w:tcW w:w="2307" w:type="dxa"/>
            <w:gridSpan w:val="2"/>
            <w:shd w:val="clear" w:color="auto" w:fill="C9DAF8"/>
            <w:tcMar>
              <w:top w:w="100" w:type="dxa"/>
              <w:left w:w="100" w:type="dxa"/>
              <w:bottom w:w="100" w:type="dxa"/>
              <w:right w:w="100" w:type="dxa"/>
            </w:tcMar>
          </w:tcPr>
          <w:p w14:paraId="000003D2" w14:textId="77777777" w:rsidR="00E2274D" w:rsidRPr="003870AB" w:rsidRDefault="00E2274D">
            <w:pPr>
              <w:widowControl w:val="0"/>
              <w:jc w:val="center"/>
              <w:rPr>
                <w:b/>
              </w:rPr>
            </w:pPr>
          </w:p>
          <w:p w14:paraId="000003D3" w14:textId="77777777" w:rsidR="00E2274D" w:rsidRPr="003870AB" w:rsidRDefault="004018CF">
            <w:pPr>
              <w:widowControl w:val="0"/>
              <w:jc w:val="center"/>
              <w:rPr>
                <w:b/>
              </w:rPr>
            </w:pPr>
            <w:r w:rsidRPr="003870AB">
              <w:rPr>
                <w:b/>
              </w:rPr>
              <w:t>Tipo de recurso</w:t>
            </w:r>
          </w:p>
        </w:tc>
        <w:tc>
          <w:tcPr>
            <w:tcW w:w="11105" w:type="dxa"/>
            <w:shd w:val="clear" w:color="auto" w:fill="C9DAF8"/>
            <w:tcMar>
              <w:top w:w="100" w:type="dxa"/>
              <w:left w:w="100" w:type="dxa"/>
              <w:bottom w:w="100" w:type="dxa"/>
              <w:right w:w="100" w:type="dxa"/>
            </w:tcMar>
          </w:tcPr>
          <w:p w14:paraId="000003D5" w14:textId="4937BF80" w:rsidR="00E2274D" w:rsidRPr="003870AB" w:rsidRDefault="004018CF">
            <w:pPr>
              <w:pStyle w:val="Ttulo"/>
              <w:widowControl w:val="0"/>
              <w:jc w:val="center"/>
              <w:rPr>
                <w:sz w:val="22"/>
                <w:szCs w:val="22"/>
              </w:rPr>
            </w:pPr>
            <w:r w:rsidRPr="003870AB">
              <w:rPr>
                <w:sz w:val="22"/>
                <w:szCs w:val="22"/>
              </w:rPr>
              <w:t xml:space="preserve">Pestañas o </w:t>
            </w:r>
            <w:proofErr w:type="spellStart"/>
            <w:r w:rsidRPr="003870AB">
              <w:rPr>
                <w:sz w:val="22"/>
                <w:szCs w:val="22"/>
              </w:rPr>
              <w:t>tabs</w:t>
            </w:r>
            <w:proofErr w:type="spellEnd"/>
            <w:r w:rsidRPr="003870AB">
              <w:rPr>
                <w:sz w:val="22"/>
                <w:szCs w:val="22"/>
              </w:rPr>
              <w:t xml:space="preserve"> </w:t>
            </w:r>
            <w:r w:rsidR="00993AB1" w:rsidRPr="003870AB">
              <w:rPr>
                <w:sz w:val="22"/>
                <w:szCs w:val="22"/>
              </w:rPr>
              <w:t>v</w:t>
            </w:r>
            <w:r w:rsidRPr="003870AB">
              <w:rPr>
                <w:sz w:val="22"/>
                <w:szCs w:val="22"/>
              </w:rPr>
              <w:t>erticales</w:t>
            </w:r>
          </w:p>
        </w:tc>
      </w:tr>
      <w:tr w:rsidR="00E2274D" w:rsidRPr="003870AB" w14:paraId="687A0914" w14:textId="77777777">
        <w:trPr>
          <w:trHeight w:val="420"/>
        </w:trPr>
        <w:tc>
          <w:tcPr>
            <w:tcW w:w="2307" w:type="dxa"/>
            <w:gridSpan w:val="2"/>
            <w:shd w:val="clear" w:color="auto" w:fill="auto"/>
            <w:tcMar>
              <w:top w:w="100" w:type="dxa"/>
              <w:left w:w="100" w:type="dxa"/>
              <w:bottom w:w="100" w:type="dxa"/>
              <w:right w:w="100" w:type="dxa"/>
            </w:tcMar>
          </w:tcPr>
          <w:p w14:paraId="000003D6" w14:textId="77777777" w:rsidR="00E2274D" w:rsidRPr="003870AB" w:rsidRDefault="00E2274D">
            <w:pPr>
              <w:widowControl w:val="0"/>
              <w:rPr>
                <w:b/>
              </w:rPr>
            </w:pPr>
          </w:p>
          <w:p w14:paraId="000003D7" w14:textId="77777777" w:rsidR="00E2274D" w:rsidRPr="003870AB" w:rsidRDefault="004018CF">
            <w:pPr>
              <w:widowControl w:val="0"/>
              <w:rPr>
                <w:b/>
              </w:rPr>
            </w:pPr>
            <w:r w:rsidRPr="003870AB">
              <w:rPr>
                <w:b/>
              </w:rPr>
              <w:t>Introducción</w:t>
            </w:r>
          </w:p>
        </w:tc>
        <w:tc>
          <w:tcPr>
            <w:tcW w:w="11105" w:type="dxa"/>
            <w:shd w:val="clear" w:color="auto" w:fill="auto"/>
            <w:tcMar>
              <w:top w:w="100" w:type="dxa"/>
              <w:left w:w="100" w:type="dxa"/>
              <w:bottom w:w="100" w:type="dxa"/>
              <w:right w:w="100" w:type="dxa"/>
            </w:tcMar>
          </w:tcPr>
          <w:p w14:paraId="000003D9" w14:textId="489A3A2D" w:rsidR="00E2274D" w:rsidRPr="003870AB" w:rsidRDefault="004018CF">
            <w:pPr>
              <w:jc w:val="both"/>
            </w:pPr>
            <w:r w:rsidRPr="003870AB">
              <w:t>Una vez clasificados</w:t>
            </w:r>
            <w:r w:rsidR="00993AB1" w:rsidRPr="003870AB">
              <w:t>,</w:t>
            </w:r>
            <w:r w:rsidRPr="003870AB">
              <w:t xml:space="preserve"> según el tipo, los requisitos se priorizan con el método </w:t>
            </w:r>
            <w:proofErr w:type="spellStart"/>
            <w:r w:rsidRPr="003870AB">
              <w:rPr>
                <w:i/>
              </w:rPr>
              <w:t>MoSCoW</w:t>
            </w:r>
            <w:proofErr w:type="spellEnd"/>
            <w:r w:rsidRPr="003870AB">
              <w:t xml:space="preserve"> que sirve </w:t>
            </w:r>
            <w:r w:rsidR="00CA699F" w:rsidRPr="003870AB">
              <w:t>para saber</w:t>
            </w:r>
            <w:r w:rsidRPr="003870AB">
              <w:t xml:space="preserve"> qué debe hacer primero, qué puede hacer después y qué no necesita hacer. El </w:t>
            </w:r>
            <w:proofErr w:type="spellStart"/>
            <w:r w:rsidR="00993AB1" w:rsidRPr="003870AB">
              <w:t>método</w:t>
            </w:r>
            <w:r w:rsidRPr="003870AB">
              <w:t>corresponde</w:t>
            </w:r>
            <w:proofErr w:type="spellEnd"/>
            <w:r w:rsidRPr="003870AB">
              <w:t xml:space="preserve"> a cuatro categorías:</w:t>
            </w:r>
          </w:p>
        </w:tc>
      </w:tr>
      <w:tr w:rsidR="00E2274D" w:rsidRPr="003870AB" w14:paraId="3542545C" w14:textId="77777777">
        <w:trPr>
          <w:trHeight w:val="420"/>
        </w:trPr>
        <w:tc>
          <w:tcPr>
            <w:tcW w:w="13412" w:type="dxa"/>
            <w:gridSpan w:val="3"/>
            <w:shd w:val="clear" w:color="auto" w:fill="auto"/>
            <w:tcMar>
              <w:top w:w="100" w:type="dxa"/>
              <w:left w:w="100" w:type="dxa"/>
              <w:bottom w:w="100" w:type="dxa"/>
              <w:right w:w="100" w:type="dxa"/>
            </w:tcMar>
          </w:tcPr>
          <w:p w14:paraId="000003DA" w14:textId="77777777" w:rsidR="00E2274D" w:rsidRPr="003870AB" w:rsidRDefault="00E2274D">
            <w:pPr>
              <w:widowControl w:val="0"/>
              <w:rPr>
                <w:color w:val="999999"/>
              </w:rPr>
            </w:pPr>
          </w:p>
          <w:p w14:paraId="000003DB" w14:textId="77777777" w:rsidR="00E2274D" w:rsidRPr="003870AB" w:rsidRDefault="00000000">
            <w:pPr>
              <w:widowControl w:val="0"/>
              <w:jc w:val="center"/>
            </w:pPr>
            <w:sdt>
              <w:sdtPr>
                <w:tag w:val="goog_rdk_88"/>
                <w:id w:val="1500925179"/>
              </w:sdtPr>
              <w:sdtContent>
                <w:commentRangeStart w:id="130"/>
              </w:sdtContent>
            </w:sdt>
            <w:r w:rsidR="004018CF" w:rsidRPr="003870AB">
              <w:rPr>
                <w:noProof/>
              </w:rPr>
              <w:drawing>
                <wp:inline distT="114300" distB="114300" distL="114300" distR="114300" wp14:anchorId="1ABFBB71" wp14:editId="4886A947">
                  <wp:extent cx="2842174" cy="1894783"/>
                  <wp:effectExtent l="0" t="0" r="0" b="0"/>
                  <wp:docPr id="73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2"/>
                          <a:srcRect/>
                          <a:stretch>
                            <a:fillRect/>
                          </a:stretch>
                        </pic:blipFill>
                        <pic:spPr>
                          <a:xfrm>
                            <a:off x="0" y="0"/>
                            <a:ext cx="2842174" cy="1894783"/>
                          </a:xfrm>
                          <a:prstGeom prst="rect">
                            <a:avLst/>
                          </a:prstGeom>
                          <a:ln/>
                        </pic:spPr>
                      </pic:pic>
                    </a:graphicData>
                  </a:graphic>
                </wp:inline>
              </w:drawing>
            </w:r>
            <w:commentRangeEnd w:id="130"/>
            <w:r w:rsidR="004018CF" w:rsidRPr="003870AB">
              <w:commentReference w:id="130"/>
            </w:r>
          </w:p>
          <w:p w14:paraId="000003DC" w14:textId="77777777" w:rsidR="00E2274D" w:rsidRPr="003870AB" w:rsidRDefault="004018CF">
            <w:pPr>
              <w:widowControl w:val="0"/>
              <w:rPr>
                <w:b/>
              </w:rPr>
            </w:pPr>
            <w:r w:rsidRPr="003870AB">
              <w:t>Imagen: 228131_i328</w:t>
            </w:r>
          </w:p>
        </w:tc>
      </w:tr>
      <w:tr w:rsidR="00E2274D" w:rsidRPr="003870AB" w14:paraId="4CAB1EF2" w14:textId="77777777">
        <w:trPr>
          <w:trHeight w:val="420"/>
        </w:trPr>
        <w:tc>
          <w:tcPr>
            <w:tcW w:w="1551" w:type="dxa"/>
            <w:shd w:val="clear" w:color="auto" w:fill="auto"/>
            <w:tcMar>
              <w:top w:w="100" w:type="dxa"/>
              <w:left w:w="100" w:type="dxa"/>
              <w:bottom w:w="100" w:type="dxa"/>
              <w:right w:w="100" w:type="dxa"/>
            </w:tcMar>
          </w:tcPr>
          <w:p w14:paraId="000003DF" w14:textId="77777777" w:rsidR="00E2274D" w:rsidRPr="003870AB" w:rsidRDefault="004018CF">
            <w:pPr>
              <w:widowControl w:val="0"/>
              <w:rPr>
                <w:b/>
                <w:i/>
                <w:color w:val="999999"/>
              </w:rPr>
            </w:pPr>
            <w:r w:rsidRPr="003870AB">
              <w:rPr>
                <w:b/>
                <w:i/>
                <w:color w:val="000000"/>
              </w:rPr>
              <w:t xml:space="preserve">M de </w:t>
            </w:r>
            <w:proofErr w:type="spellStart"/>
            <w:r w:rsidRPr="003870AB">
              <w:rPr>
                <w:b/>
                <w:i/>
                <w:color w:val="000000"/>
              </w:rPr>
              <w:t>Must</w:t>
            </w:r>
            <w:proofErr w:type="spellEnd"/>
            <w:r w:rsidRPr="003870AB">
              <w:rPr>
                <w:b/>
                <w:i/>
                <w:color w:val="000000"/>
              </w:rPr>
              <w:t xml:space="preserve"> </w:t>
            </w:r>
            <w:proofErr w:type="spellStart"/>
            <w:r w:rsidRPr="003870AB">
              <w:rPr>
                <w:b/>
                <w:i/>
                <w:color w:val="000000"/>
              </w:rPr>
              <w:t>Have</w:t>
            </w:r>
            <w:proofErr w:type="spellEnd"/>
          </w:p>
        </w:tc>
        <w:tc>
          <w:tcPr>
            <w:tcW w:w="11861" w:type="dxa"/>
            <w:gridSpan w:val="2"/>
            <w:shd w:val="clear" w:color="auto" w:fill="auto"/>
            <w:tcMar>
              <w:top w:w="100" w:type="dxa"/>
              <w:left w:w="100" w:type="dxa"/>
              <w:bottom w:w="100" w:type="dxa"/>
              <w:right w:w="100" w:type="dxa"/>
            </w:tcMar>
          </w:tcPr>
          <w:p w14:paraId="000003E0" w14:textId="77777777" w:rsidR="00E2274D" w:rsidRPr="003870AB" w:rsidRDefault="004018CF">
            <w:pPr>
              <w:pBdr>
                <w:top w:val="nil"/>
                <w:left w:val="nil"/>
                <w:bottom w:val="nil"/>
                <w:right w:val="nil"/>
                <w:between w:val="nil"/>
              </w:pBdr>
              <w:jc w:val="both"/>
              <w:rPr>
                <w:i/>
                <w:color w:val="000000"/>
              </w:rPr>
            </w:pPr>
            <w:r w:rsidRPr="003870AB">
              <w:rPr>
                <w:b/>
                <w:i/>
                <w:color w:val="000000"/>
              </w:rPr>
              <w:t xml:space="preserve">M de </w:t>
            </w:r>
            <w:proofErr w:type="spellStart"/>
            <w:r w:rsidRPr="003870AB">
              <w:rPr>
                <w:b/>
                <w:i/>
                <w:color w:val="000000"/>
              </w:rPr>
              <w:t>Must</w:t>
            </w:r>
            <w:proofErr w:type="spellEnd"/>
            <w:r w:rsidRPr="003870AB">
              <w:rPr>
                <w:b/>
                <w:i/>
                <w:color w:val="000000"/>
              </w:rPr>
              <w:t xml:space="preserve"> </w:t>
            </w:r>
            <w:proofErr w:type="spellStart"/>
            <w:r w:rsidRPr="003870AB">
              <w:rPr>
                <w:b/>
                <w:i/>
                <w:color w:val="000000"/>
              </w:rPr>
              <w:t>Have</w:t>
            </w:r>
            <w:proofErr w:type="spellEnd"/>
            <w:r w:rsidRPr="003870AB">
              <w:rPr>
                <w:i/>
                <w:color w:val="000000"/>
              </w:rPr>
              <w:t xml:space="preserve"> </w:t>
            </w:r>
          </w:p>
          <w:p w14:paraId="000003E1" w14:textId="79D53ECB" w:rsidR="00E2274D" w:rsidRPr="003870AB" w:rsidRDefault="004018CF">
            <w:pPr>
              <w:pBdr>
                <w:top w:val="nil"/>
                <w:left w:val="nil"/>
                <w:bottom w:val="nil"/>
                <w:right w:val="nil"/>
                <w:between w:val="nil"/>
              </w:pBdr>
              <w:jc w:val="both"/>
              <w:rPr>
                <w:color w:val="000000"/>
              </w:rPr>
            </w:pPr>
            <w:r w:rsidRPr="003870AB">
              <w:rPr>
                <w:color w:val="000000"/>
              </w:rPr>
              <w:t>(Debe tener)</w:t>
            </w:r>
            <w:r w:rsidR="00993AB1" w:rsidRPr="003870AB">
              <w:rPr>
                <w:color w:val="000000"/>
              </w:rPr>
              <w:t xml:space="preserve">, </w:t>
            </w:r>
            <w:r w:rsidRPr="003870AB">
              <w:rPr>
                <w:color w:val="000000"/>
              </w:rPr>
              <w:t>requisitos indispensables, deben llevarse a cabo en primer lugar y no son negociables.</w:t>
            </w:r>
          </w:p>
          <w:p w14:paraId="000003E2" w14:textId="77777777" w:rsidR="00E2274D" w:rsidRPr="003870AB" w:rsidRDefault="00E2274D">
            <w:pPr>
              <w:widowControl w:val="0"/>
              <w:rPr>
                <w:color w:val="999999"/>
              </w:rPr>
            </w:pPr>
          </w:p>
        </w:tc>
      </w:tr>
      <w:tr w:rsidR="00E2274D" w:rsidRPr="003870AB" w14:paraId="5BCEF55E" w14:textId="77777777">
        <w:trPr>
          <w:trHeight w:val="420"/>
        </w:trPr>
        <w:tc>
          <w:tcPr>
            <w:tcW w:w="1551" w:type="dxa"/>
            <w:shd w:val="clear" w:color="auto" w:fill="auto"/>
            <w:tcMar>
              <w:top w:w="100" w:type="dxa"/>
              <w:left w:w="100" w:type="dxa"/>
              <w:bottom w:w="100" w:type="dxa"/>
              <w:right w:w="100" w:type="dxa"/>
            </w:tcMar>
          </w:tcPr>
          <w:p w14:paraId="000003E4" w14:textId="77777777" w:rsidR="00E2274D" w:rsidRPr="003870AB" w:rsidRDefault="004018CF">
            <w:pPr>
              <w:widowControl w:val="0"/>
              <w:rPr>
                <w:b/>
                <w:i/>
                <w:color w:val="999999"/>
              </w:rPr>
            </w:pPr>
            <w:r w:rsidRPr="003870AB">
              <w:rPr>
                <w:b/>
                <w:i/>
                <w:color w:val="000000"/>
              </w:rPr>
              <w:t xml:space="preserve">S de </w:t>
            </w:r>
            <w:proofErr w:type="spellStart"/>
            <w:r w:rsidRPr="003870AB">
              <w:rPr>
                <w:b/>
                <w:i/>
                <w:color w:val="000000"/>
              </w:rPr>
              <w:t>Should</w:t>
            </w:r>
            <w:proofErr w:type="spellEnd"/>
            <w:r w:rsidRPr="003870AB">
              <w:rPr>
                <w:b/>
                <w:i/>
                <w:color w:val="000000"/>
              </w:rPr>
              <w:t xml:space="preserve"> </w:t>
            </w:r>
            <w:proofErr w:type="spellStart"/>
            <w:r w:rsidRPr="003870AB">
              <w:rPr>
                <w:b/>
                <w:i/>
                <w:color w:val="000000"/>
              </w:rPr>
              <w:t>Have</w:t>
            </w:r>
            <w:proofErr w:type="spellEnd"/>
          </w:p>
        </w:tc>
        <w:tc>
          <w:tcPr>
            <w:tcW w:w="11861" w:type="dxa"/>
            <w:gridSpan w:val="2"/>
            <w:shd w:val="clear" w:color="auto" w:fill="auto"/>
            <w:tcMar>
              <w:top w:w="100" w:type="dxa"/>
              <w:left w:w="100" w:type="dxa"/>
              <w:bottom w:w="100" w:type="dxa"/>
              <w:right w:w="100" w:type="dxa"/>
            </w:tcMar>
          </w:tcPr>
          <w:p w14:paraId="000003E5" w14:textId="77777777" w:rsidR="00E2274D" w:rsidRPr="003870AB" w:rsidRDefault="004018CF">
            <w:pPr>
              <w:pBdr>
                <w:top w:val="nil"/>
                <w:left w:val="nil"/>
                <w:bottom w:val="nil"/>
                <w:right w:val="nil"/>
                <w:between w:val="nil"/>
              </w:pBdr>
              <w:jc w:val="both"/>
              <w:rPr>
                <w:b/>
                <w:i/>
                <w:color w:val="000000"/>
              </w:rPr>
            </w:pPr>
            <w:r w:rsidRPr="003870AB">
              <w:rPr>
                <w:b/>
                <w:i/>
                <w:color w:val="000000"/>
              </w:rPr>
              <w:t xml:space="preserve">S de </w:t>
            </w:r>
            <w:proofErr w:type="spellStart"/>
            <w:r w:rsidRPr="003870AB">
              <w:rPr>
                <w:b/>
                <w:i/>
                <w:color w:val="000000"/>
              </w:rPr>
              <w:t>Should</w:t>
            </w:r>
            <w:proofErr w:type="spellEnd"/>
            <w:r w:rsidRPr="003870AB">
              <w:rPr>
                <w:b/>
                <w:i/>
                <w:color w:val="000000"/>
              </w:rPr>
              <w:t xml:space="preserve"> </w:t>
            </w:r>
            <w:proofErr w:type="spellStart"/>
            <w:r w:rsidRPr="003870AB">
              <w:rPr>
                <w:b/>
                <w:i/>
                <w:color w:val="000000"/>
              </w:rPr>
              <w:t>Have</w:t>
            </w:r>
            <w:proofErr w:type="spellEnd"/>
          </w:p>
          <w:p w14:paraId="000003E6" w14:textId="45D8DFEB" w:rsidR="00E2274D" w:rsidRPr="003870AB" w:rsidRDefault="004018CF">
            <w:pPr>
              <w:pBdr>
                <w:top w:val="nil"/>
                <w:left w:val="nil"/>
                <w:bottom w:val="nil"/>
                <w:right w:val="nil"/>
                <w:between w:val="nil"/>
              </w:pBdr>
              <w:jc w:val="both"/>
            </w:pPr>
            <w:r w:rsidRPr="003870AB">
              <w:rPr>
                <w:color w:val="000000"/>
              </w:rPr>
              <w:t>(Debería tener</w:t>
            </w:r>
            <w:r w:rsidR="00993AB1" w:rsidRPr="003870AB">
              <w:rPr>
                <w:color w:val="000000"/>
              </w:rPr>
              <w:t xml:space="preserve">), </w:t>
            </w:r>
            <w:r w:rsidRPr="003870AB">
              <w:rPr>
                <w:color w:val="000000"/>
              </w:rPr>
              <w:t>agrupa los requisitos importantes a realizar una vez finalizada la categoría “</w:t>
            </w:r>
            <w:r w:rsidR="00993AB1" w:rsidRPr="003870AB">
              <w:rPr>
                <w:color w:val="000000"/>
              </w:rPr>
              <w:t>d</w:t>
            </w:r>
            <w:r w:rsidRPr="003870AB">
              <w:rPr>
                <w:color w:val="000000"/>
              </w:rPr>
              <w:t>ebe tener”. Aportan valor agregado real y contribuyen a lograr los objetivos, pero pueden diferirse en el tiempo.</w:t>
            </w:r>
          </w:p>
          <w:p w14:paraId="000003E7" w14:textId="77777777" w:rsidR="00E2274D" w:rsidRPr="003870AB" w:rsidRDefault="00E2274D">
            <w:pPr>
              <w:widowControl w:val="0"/>
              <w:rPr>
                <w:color w:val="999999"/>
              </w:rPr>
            </w:pPr>
          </w:p>
        </w:tc>
      </w:tr>
      <w:tr w:rsidR="00E2274D" w:rsidRPr="003870AB" w14:paraId="2DA7ED9E" w14:textId="77777777">
        <w:trPr>
          <w:trHeight w:val="420"/>
        </w:trPr>
        <w:tc>
          <w:tcPr>
            <w:tcW w:w="1551" w:type="dxa"/>
            <w:shd w:val="clear" w:color="auto" w:fill="auto"/>
            <w:tcMar>
              <w:top w:w="100" w:type="dxa"/>
              <w:left w:w="100" w:type="dxa"/>
              <w:bottom w:w="100" w:type="dxa"/>
              <w:right w:w="100" w:type="dxa"/>
            </w:tcMar>
          </w:tcPr>
          <w:p w14:paraId="000003E9" w14:textId="77777777" w:rsidR="00E2274D" w:rsidRPr="003870AB" w:rsidRDefault="004018CF">
            <w:pPr>
              <w:widowControl w:val="0"/>
              <w:rPr>
                <w:b/>
                <w:i/>
                <w:color w:val="999999"/>
              </w:rPr>
            </w:pPr>
            <w:r w:rsidRPr="003870AB">
              <w:rPr>
                <w:b/>
                <w:i/>
                <w:color w:val="000000"/>
              </w:rPr>
              <w:lastRenderedPageBreak/>
              <w:t xml:space="preserve">C de </w:t>
            </w:r>
            <w:proofErr w:type="spellStart"/>
            <w:r w:rsidRPr="003870AB">
              <w:rPr>
                <w:b/>
                <w:i/>
                <w:color w:val="000000"/>
              </w:rPr>
              <w:t>Could</w:t>
            </w:r>
            <w:proofErr w:type="spellEnd"/>
            <w:r w:rsidRPr="003870AB">
              <w:rPr>
                <w:b/>
                <w:i/>
                <w:color w:val="000000"/>
              </w:rPr>
              <w:t xml:space="preserve"> </w:t>
            </w:r>
            <w:proofErr w:type="spellStart"/>
            <w:r w:rsidRPr="003870AB">
              <w:rPr>
                <w:b/>
                <w:i/>
                <w:color w:val="000000"/>
              </w:rPr>
              <w:t>have</w:t>
            </w:r>
            <w:proofErr w:type="spellEnd"/>
          </w:p>
        </w:tc>
        <w:tc>
          <w:tcPr>
            <w:tcW w:w="11861" w:type="dxa"/>
            <w:gridSpan w:val="2"/>
            <w:shd w:val="clear" w:color="auto" w:fill="auto"/>
            <w:tcMar>
              <w:top w:w="100" w:type="dxa"/>
              <w:left w:w="100" w:type="dxa"/>
              <w:bottom w:w="100" w:type="dxa"/>
              <w:right w:w="100" w:type="dxa"/>
            </w:tcMar>
          </w:tcPr>
          <w:p w14:paraId="000003EA" w14:textId="77777777" w:rsidR="00E2274D" w:rsidRPr="003870AB" w:rsidRDefault="004018CF">
            <w:pPr>
              <w:pBdr>
                <w:top w:val="nil"/>
                <w:left w:val="nil"/>
                <w:bottom w:val="nil"/>
                <w:right w:val="nil"/>
                <w:between w:val="nil"/>
              </w:pBdr>
              <w:jc w:val="both"/>
              <w:rPr>
                <w:b/>
                <w:i/>
                <w:color w:val="000000"/>
              </w:rPr>
            </w:pPr>
            <w:r w:rsidRPr="003870AB">
              <w:rPr>
                <w:b/>
                <w:i/>
                <w:color w:val="000000"/>
              </w:rPr>
              <w:t xml:space="preserve">C de </w:t>
            </w:r>
            <w:proofErr w:type="spellStart"/>
            <w:r w:rsidRPr="003870AB">
              <w:rPr>
                <w:b/>
                <w:i/>
                <w:color w:val="000000"/>
              </w:rPr>
              <w:t>Could</w:t>
            </w:r>
            <w:proofErr w:type="spellEnd"/>
            <w:r w:rsidRPr="003870AB">
              <w:rPr>
                <w:b/>
                <w:i/>
                <w:color w:val="000000"/>
              </w:rPr>
              <w:t xml:space="preserve"> </w:t>
            </w:r>
            <w:proofErr w:type="spellStart"/>
            <w:r w:rsidRPr="003870AB">
              <w:rPr>
                <w:b/>
                <w:i/>
                <w:color w:val="000000"/>
              </w:rPr>
              <w:t>have</w:t>
            </w:r>
            <w:proofErr w:type="spellEnd"/>
          </w:p>
          <w:p w14:paraId="000003EB" w14:textId="6C3CF6B0" w:rsidR="00E2274D" w:rsidRPr="003870AB" w:rsidRDefault="004018CF">
            <w:pPr>
              <w:pBdr>
                <w:top w:val="nil"/>
                <w:left w:val="nil"/>
                <w:bottom w:val="nil"/>
                <w:right w:val="nil"/>
                <w:between w:val="nil"/>
              </w:pBdr>
              <w:jc w:val="both"/>
            </w:pPr>
            <w:r w:rsidRPr="003870AB">
              <w:rPr>
                <w:color w:val="000000"/>
              </w:rPr>
              <w:t>(Podría tener)</w:t>
            </w:r>
            <w:r w:rsidR="00B91926" w:rsidRPr="003870AB">
              <w:rPr>
                <w:color w:val="000000"/>
              </w:rPr>
              <w:t xml:space="preserve">, </w:t>
            </w:r>
            <w:r w:rsidRPr="003870AB">
              <w:rPr>
                <w:color w:val="000000"/>
              </w:rPr>
              <w:t>requisitos que sería</w:t>
            </w:r>
            <w:r w:rsidR="00B91926" w:rsidRPr="003870AB">
              <w:rPr>
                <w:color w:val="000000"/>
              </w:rPr>
              <w:t xml:space="preserve"> interesante </w:t>
            </w:r>
            <w:r w:rsidRPr="003870AB">
              <w:rPr>
                <w:color w:val="000000"/>
              </w:rPr>
              <w:t>tener si es posible, cuando haya tiempo al finalizar las dos primeras categorías. Su realización no debe afectar los demás requisitos.</w:t>
            </w:r>
          </w:p>
          <w:p w14:paraId="000003EC" w14:textId="77777777" w:rsidR="00E2274D" w:rsidRPr="003870AB" w:rsidRDefault="00E2274D">
            <w:pPr>
              <w:widowControl w:val="0"/>
              <w:rPr>
                <w:color w:val="999999"/>
              </w:rPr>
            </w:pPr>
          </w:p>
        </w:tc>
      </w:tr>
      <w:tr w:rsidR="00E2274D" w:rsidRPr="003870AB" w14:paraId="1E539167" w14:textId="77777777">
        <w:trPr>
          <w:trHeight w:val="420"/>
        </w:trPr>
        <w:tc>
          <w:tcPr>
            <w:tcW w:w="1551" w:type="dxa"/>
            <w:shd w:val="clear" w:color="auto" w:fill="auto"/>
            <w:tcMar>
              <w:top w:w="100" w:type="dxa"/>
              <w:left w:w="100" w:type="dxa"/>
              <w:bottom w:w="100" w:type="dxa"/>
              <w:right w:w="100" w:type="dxa"/>
            </w:tcMar>
          </w:tcPr>
          <w:p w14:paraId="000003EE" w14:textId="77777777" w:rsidR="00E2274D" w:rsidRPr="003870AB" w:rsidRDefault="004018CF">
            <w:pPr>
              <w:widowControl w:val="0"/>
              <w:rPr>
                <w:b/>
                <w:i/>
                <w:color w:val="999999"/>
              </w:rPr>
            </w:pPr>
            <w:r w:rsidRPr="003870AB">
              <w:rPr>
                <w:b/>
                <w:i/>
                <w:color w:val="000000"/>
              </w:rPr>
              <w:t xml:space="preserve">W de </w:t>
            </w:r>
            <w:proofErr w:type="spellStart"/>
            <w:r w:rsidRPr="003870AB">
              <w:rPr>
                <w:b/>
                <w:i/>
                <w:color w:val="000000"/>
              </w:rPr>
              <w:t>Won’t</w:t>
            </w:r>
            <w:proofErr w:type="spellEnd"/>
            <w:r w:rsidRPr="003870AB">
              <w:rPr>
                <w:b/>
                <w:i/>
                <w:color w:val="000000"/>
              </w:rPr>
              <w:t xml:space="preserve"> </w:t>
            </w:r>
            <w:proofErr w:type="spellStart"/>
            <w:r w:rsidRPr="003870AB">
              <w:rPr>
                <w:b/>
                <w:i/>
                <w:color w:val="000000"/>
              </w:rPr>
              <w:t>have</w:t>
            </w:r>
            <w:proofErr w:type="spellEnd"/>
          </w:p>
        </w:tc>
        <w:tc>
          <w:tcPr>
            <w:tcW w:w="11861" w:type="dxa"/>
            <w:gridSpan w:val="2"/>
            <w:shd w:val="clear" w:color="auto" w:fill="auto"/>
            <w:tcMar>
              <w:top w:w="100" w:type="dxa"/>
              <w:left w:w="100" w:type="dxa"/>
              <w:bottom w:w="100" w:type="dxa"/>
              <w:right w:w="100" w:type="dxa"/>
            </w:tcMar>
          </w:tcPr>
          <w:p w14:paraId="000003EF" w14:textId="77777777" w:rsidR="00E2274D" w:rsidRPr="003870AB" w:rsidRDefault="004018CF">
            <w:pPr>
              <w:pBdr>
                <w:top w:val="nil"/>
                <w:left w:val="nil"/>
                <w:bottom w:val="nil"/>
                <w:right w:val="nil"/>
                <w:between w:val="nil"/>
              </w:pBdr>
              <w:jc w:val="both"/>
              <w:rPr>
                <w:b/>
                <w:i/>
                <w:color w:val="000000"/>
                <w:lang w:val="en-US"/>
              </w:rPr>
            </w:pPr>
            <w:r w:rsidRPr="003870AB">
              <w:rPr>
                <w:b/>
                <w:i/>
                <w:color w:val="000000"/>
                <w:lang w:val="en-US"/>
              </w:rPr>
              <w:t>W de Won’t have but would like to in the future</w:t>
            </w:r>
          </w:p>
          <w:p w14:paraId="000003F0" w14:textId="5432E9D4" w:rsidR="00E2274D" w:rsidRPr="003870AB" w:rsidRDefault="004018CF">
            <w:pPr>
              <w:pBdr>
                <w:top w:val="nil"/>
                <w:left w:val="nil"/>
                <w:bottom w:val="nil"/>
                <w:right w:val="nil"/>
                <w:between w:val="nil"/>
              </w:pBdr>
              <w:jc w:val="both"/>
            </w:pPr>
            <w:r w:rsidRPr="003870AB">
              <w:rPr>
                <w:color w:val="000000"/>
              </w:rPr>
              <w:t>(No lo tendrá, pero de pronto en el futuro)</w:t>
            </w:r>
            <w:r w:rsidR="00740E11" w:rsidRPr="003870AB">
              <w:rPr>
                <w:color w:val="000000"/>
              </w:rPr>
              <w:t>,</w:t>
            </w:r>
            <w:r w:rsidRPr="003870AB">
              <w:rPr>
                <w:color w:val="000000"/>
              </w:rPr>
              <w:t xml:space="preserve"> son los requisitos secundarios que sería bueno realizar algún día, pero que por ahora se dejan de lado.</w:t>
            </w:r>
          </w:p>
          <w:p w14:paraId="000003F1" w14:textId="77777777" w:rsidR="00E2274D" w:rsidRPr="003870AB" w:rsidRDefault="00E2274D">
            <w:pPr>
              <w:widowControl w:val="0"/>
              <w:rPr>
                <w:color w:val="999999"/>
              </w:rPr>
            </w:pPr>
          </w:p>
        </w:tc>
      </w:tr>
    </w:tbl>
    <w:p w14:paraId="000003F3" w14:textId="77777777" w:rsidR="00E2274D" w:rsidRPr="003870AB" w:rsidRDefault="00E2274D">
      <w:pPr>
        <w:rPr>
          <w:b/>
        </w:rPr>
      </w:pPr>
    </w:p>
    <w:tbl>
      <w:tblPr>
        <w:tblStyle w:val="afffffffffffffffff5"/>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06FDEF71"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F4"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F5"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41D25A01"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6" w14:textId="26055581" w:rsidR="00E2274D" w:rsidRPr="003870AB" w:rsidRDefault="004018CF">
            <w:pPr>
              <w:jc w:val="both"/>
            </w:pPr>
            <w:r w:rsidRPr="003870AB">
              <w:t xml:space="preserve">Las ventajas </w:t>
            </w:r>
            <w:r w:rsidR="001B298F" w:rsidRPr="003870AB">
              <w:t xml:space="preserve">l método </w:t>
            </w:r>
            <w:proofErr w:type="spellStart"/>
            <w:r w:rsidR="001B298F" w:rsidRPr="003870AB">
              <w:rPr>
                <w:i/>
              </w:rPr>
              <w:t>MoSCoW</w:t>
            </w:r>
            <w:proofErr w:type="spellEnd"/>
            <w:r w:rsidR="001B298F" w:rsidRPr="003870AB">
              <w:t xml:space="preserve"> </w:t>
            </w:r>
            <w:r w:rsidRPr="003870AB">
              <w:t>son:</w:t>
            </w:r>
          </w:p>
          <w:p w14:paraId="000003F7" w14:textId="46D86103" w:rsidR="00E2274D" w:rsidRPr="003870AB" w:rsidRDefault="004018CF">
            <w:pPr>
              <w:numPr>
                <w:ilvl w:val="0"/>
                <w:numId w:val="21"/>
              </w:numPr>
              <w:pBdr>
                <w:top w:val="nil"/>
                <w:left w:val="nil"/>
                <w:bottom w:val="nil"/>
                <w:right w:val="nil"/>
                <w:between w:val="nil"/>
              </w:pBdr>
              <w:jc w:val="both"/>
            </w:pPr>
            <w:r w:rsidRPr="003870AB">
              <w:rPr>
                <w:color w:val="000000"/>
              </w:rPr>
              <w:t>La forma de nombrar las categorías es pertinente y facilita la priorización.</w:t>
            </w:r>
          </w:p>
          <w:p w14:paraId="000003F8" w14:textId="760E7C84" w:rsidR="00E2274D" w:rsidRPr="003870AB" w:rsidRDefault="004018CF">
            <w:pPr>
              <w:numPr>
                <w:ilvl w:val="0"/>
                <w:numId w:val="21"/>
              </w:numPr>
              <w:pBdr>
                <w:top w:val="nil"/>
                <w:left w:val="nil"/>
                <w:bottom w:val="nil"/>
                <w:right w:val="nil"/>
                <w:between w:val="nil"/>
              </w:pBdr>
              <w:jc w:val="both"/>
            </w:pPr>
            <w:r w:rsidRPr="003870AB">
              <w:rPr>
                <w:color w:val="000000"/>
              </w:rPr>
              <w:t>La última categoría permite anotar las demandas del cliente y registrarlas para integrarlas en versiones o desarrollos posteriores.</w:t>
            </w:r>
          </w:p>
          <w:p w14:paraId="000003F9" w14:textId="00A3DB48" w:rsidR="00E2274D" w:rsidRPr="003870AB" w:rsidRDefault="004018CF">
            <w:pPr>
              <w:numPr>
                <w:ilvl w:val="0"/>
                <w:numId w:val="21"/>
              </w:numPr>
              <w:pBdr>
                <w:top w:val="nil"/>
                <w:left w:val="nil"/>
                <w:bottom w:val="nil"/>
                <w:right w:val="nil"/>
                <w:between w:val="nil"/>
              </w:pBdr>
              <w:jc w:val="both"/>
            </w:pPr>
            <w:r w:rsidRPr="003870AB">
              <w:rPr>
                <w:color w:val="000000"/>
              </w:rPr>
              <w:t>Priorizar</w:t>
            </w:r>
            <w:r w:rsidR="00D4061F" w:rsidRPr="003870AB">
              <w:rPr>
                <w:color w:val="000000"/>
              </w:rPr>
              <w:t>,</w:t>
            </w:r>
            <w:r w:rsidRPr="003870AB">
              <w:rPr>
                <w:color w:val="000000"/>
              </w:rPr>
              <w:t xml:space="preserve"> facilita dividir los recursos adecuadamente.</w:t>
            </w:r>
          </w:p>
          <w:p w14:paraId="000003FA" w14:textId="77777777" w:rsidR="00E2274D" w:rsidRPr="003870AB" w:rsidRDefault="004018CF">
            <w:pPr>
              <w:jc w:val="both"/>
            </w:pPr>
            <w:r w:rsidRPr="003870AB">
              <w:t xml:space="preserve">     </w:t>
            </w:r>
            <w:sdt>
              <w:sdtPr>
                <w:tag w:val="goog_rdk_89"/>
                <w:id w:val="-1381087105"/>
              </w:sdtPr>
              <w:sdtContent>
                <w:commentRangeStart w:id="131"/>
              </w:sdtContent>
            </w:sdt>
          </w:p>
          <w:commentRangeEnd w:id="131"/>
          <w:p w14:paraId="000003FB" w14:textId="2338BE4A" w:rsidR="00E2274D" w:rsidRPr="003870AB" w:rsidRDefault="004018CF">
            <w:pPr>
              <w:jc w:val="both"/>
            </w:pPr>
            <w:r w:rsidRPr="003870AB">
              <w:lastRenderedPageBreak/>
              <w:commentReference w:id="131"/>
            </w:r>
            <w:r w:rsidRPr="003870AB">
              <w:t xml:space="preserve">Se deben equilibrar </w:t>
            </w:r>
            <w:r w:rsidR="00A06C34" w:rsidRPr="003870AB">
              <w:t xml:space="preserve">los requisitos </w:t>
            </w:r>
            <w:r w:rsidRPr="003870AB">
              <w:t xml:space="preserve">en las categorías para evitar que todo sea prioritario, de lo contrario, </w:t>
            </w:r>
            <w:r w:rsidR="00AB2A35" w:rsidRPr="003870AB">
              <w:t xml:space="preserve">algunos </w:t>
            </w:r>
            <w:r w:rsidRPr="003870AB">
              <w:t>importantes como mejoras y mantenimiento</w:t>
            </w:r>
            <w:r w:rsidR="00AB2A35" w:rsidRPr="003870AB">
              <w:t>,</w:t>
            </w:r>
            <w:r w:rsidRPr="003870AB">
              <w:t xml:space="preserve"> terminan en las últimas categorías. </w:t>
            </w:r>
            <w:r w:rsidRPr="003870AB">
              <w:rPr>
                <w:noProof/>
              </w:rPr>
              <w:drawing>
                <wp:anchor distT="0" distB="0" distL="114300" distR="114300" simplePos="0" relativeHeight="251660288" behindDoc="0" locked="0" layoutInCell="1" hidden="0" allowOverlap="1" wp14:anchorId="7118F0B7" wp14:editId="64D79A35">
                  <wp:simplePos x="0" y="0"/>
                  <wp:positionH relativeFrom="column">
                    <wp:posOffset>6353175</wp:posOffset>
                  </wp:positionH>
                  <wp:positionV relativeFrom="paragraph">
                    <wp:posOffset>0</wp:posOffset>
                  </wp:positionV>
                  <wp:extent cx="2524125" cy="2524125"/>
                  <wp:effectExtent l="0" t="0" r="0" b="0"/>
                  <wp:wrapSquare wrapText="bothSides" distT="0" distB="0" distL="114300" distR="114300"/>
                  <wp:docPr id="708" name="image25.jpg" descr="Ilustración del concepto de ventajas"/>
                  <wp:cNvGraphicFramePr/>
                  <a:graphic xmlns:a="http://schemas.openxmlformats.org/drawingml/2006/main">
                    <a:graphicData uri="http://schemas.openxmlformats.org/drawingml/2006/picture">
                      <pic:pic xmlns:pic="http://schemas.openxmlformats.org/drawingml/2006/picture">
                        <pic:nvPicPr>
                          <pic:cNvPr id="0" name="image25.jpg" descr="Ilustración del concepto de ventajas"/>
                          <pic:cNvPicPr preferRelativeResize="0"/>
                        </pic:nvPicPr>
                        <pic:blipFill>
                          <a:blip r:embed="rId113"/>
                          <a:srcRect/>
                          <a:stretch>
                            <a:fillRect/>
                          </a:stretch>
                        </pic:blipFill>
                        <pic:spPr>
                          <a:xfrm>
                            <a:off x="0" y="0"/>
                            <a:ext cx="2524125" cy="2524125"/>
                          </a:xfrm>
                          <a:prstGeom prst="rect">
                            <a:avLst/>
                          </a:prstGeom>
                          <a:ln/>
                        </pic:spPr>
                      </pic:pic>
                    </a:graphicData>
                  </a:graphic>
                </wp:anchor>
              </w:drawing>
            </w:r>
          </w:p>
          <w:p w14:paraId="000003FC" w14:textId="77777777" w:rsidR="00E2274D" w:rsidRPr="003870AB" w:rsidRDefault="00E2274D">
            <w:pPr>
              <w:jc w:val="both"/>
            </w:pPr>
          </w:p>
          <w:p w14:paraId="000003FD" w14:textId="77777777" w:rsidR="00E2274D" w:rsidRPr="003870AB" w:rsidRDefault="004018CF">
            <w:pPr>
              <w:jc w:val="both"/>
            </w:pPr>
            <w:r w:rsidRPr="003870AB">
              <w:t>Aplicando ambos modelos se tiene una herramienta que clasifica y prioriza los requerimientos, los hace entendibles para los interesados. El formato matricial permite visualizar rápidamente la relación Requisitos-Prioridad y participar eficientemente en el proceso de análisis y priorización de requisitos.</w:t>
            </w:r>
          </w:p>
          <w:p w14:paraId="000003FE" w14:textId="77777777" w:rsidR="00E2274D" w:rsidRPr="003870AB" w:rsidRDefault="00E2274D">
            <w:pPr>
              <w:widowControl w:val="0"/>
              <w:rPr>
                <w:color w:val="B7B7B7"/>
              </w:rPr>
            </w:pPr>
          </w:p>
          <w:p w14:paraId="000003FF" w14:textId="77777777" w:rsidR="00E2274D" w:rsidRPr="003870AB" w:rsidRDefault="004018CF">
            <w:pPr>
              <w:widowControl w:val="0"/>
              <w:rPr>
                <w:color w:val="B7B7B7"/>
              </w:rPr>
            </w:pPr>
            <w:r w:rsidRPr="003870AB">
              <w:t>Imagen: 228131_i329</w:t>
            </w:r>
          </w:p>
        </w:tc>
      </w:tr>
    </w:tbl>
    <w:p w14:paraId="00000401" w14:textId="77777777" w:rsidR="00E2274D" w:rsidRPr="003870AB" w:rsidRDefault="00E2274D">
      <w:pPr>
        <w:rPr>
          <w:b/>
        </w:rPr>
      </w:pPr>
    </w:p>
    <w:tbl>
      <w:tblPr>
        <w:tblStyle w:val="afffffffffffffffff6"/>
        <w:tblW w:w="142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17"/>
      </w:tblGrid>
      <w:tr w:rsidR="00E2274D" w:rsidRPr="003870AB" w14:paraId="3DD39F9F" w14:textId="77777777">
        <w:trPr>
          <w:trHeight w:val="444"/>
        </w:trPr>
        <w:tc>
          <w:tcPr>
            <w:tcW w:w="14217" w:type="dxa"/>
            <w:shd w:val="clear" w:color="auto" w:fill="C6D9F1"/>
          </w:tcPr>
          <w:p w14:paraId="00000402" w14:textId="77777777" w:rsidR="00E2274D" w:rsidRPr="003870AB" w:rsidRDefault="004018CF">
            <w:pPr>
              <w:jc w:val="center"/>
              <w:rPr>
                <w:b/>
              </w:rPr>
            </w:pPr>
            <w:r w:rsidRPr="003870AB">
              <w:rPr>
                <w:b/>
              </w:rPr>
              <w:t>Cuadro de texto</w:t>
            </w:r>
          </w:p>
        </w:tc>
      </w:tr>
      <w:tr w:rsidR="00E2274D" w:rsidRPr="003870AB" w14:paraId="7A9F66A2" w14:textId="77777777">
        <w:tc>
          <w:tcPr>
            <w:tcW w:w="14217" w:type="dxa"/>
          </w:tcPr>
          <w:p w14:paraId="00000403" w14:textId="0ED577F2" w:rsidR="00E2274D" w:rsidRPr="003870AB" w:rsidRDefault="004018CF">
            <w:pPr>
              <w:pBdr>
                <w:top w:val="nil"/>
                <w:left w:val="nil"/>
                <w:bottom w:val="nil"/>
                <w:right w:val="nil"/>
                <w:between w:val="nil"/>
              </w:pBdr>
              <w:jc w:val="both"/>
            </w:pPr>
            <w:r w:rsidRPr="003870AB">
              <w:t xml:space="preserve">El modelo </w:t>
            </w:r>
            <w:r w:rsidRPr="003870AB">
              <w:rPr>
                <w:i/>
              </w:rPr>
              <w:t>FURPS</w:t>
            </w:r>
            <w:r w:rsidRPr="003870AB">
              <w:t xml:space="preserve"> se desarrolló por primera vez en Hewlett-Packard y se usa para clasificar los requisitos funcionales y no-funcionales de los sistemas (</w:t>
            </w:r>
            <w:proofErr w:type="spellStart"/>
            <w:r w:rsidRPr="003870AB">
              <w:t>Dyson</w:t>
            </w:r>
            <w:proofErr w:type="spellEnd"/>
            <w:r w:rsidRPr="003870AB">
              <w:t xml:space="preserve">, 2019). A continuación, </w:t>
            </w:r>
            <w:r w:rsidR="00236321" w:rsidRPr="003870AB">
              <w:t xml:space="preserve">se encuentra </w:t>
            </w:r>
            <w:r w:rsidRPr="003870AB">
              <w:t>un ejemplo</w:t>
            </w:r>
            <w:r w:rsidR="00236321" w:rsidRPr="003870AB">
              <w:t xml:space="preserve"> de matriz</w:t>
            </w:r>
            <w:r w:rsidRPr="003870AB">
              <w:t xml:space="preserve"> que permite dicha tarea.</w:t>
            </w:r>
          </w:p>
        </w:tc>
      </w:tr>
    </w:tbl>
    <w:p w14:paraId="00000404" w14:textId="77777777" w:rsidR="00E2274D" w:rsidRPr="003870AB" w:rsidRDefault="00E2274D">
      <w:pPr>
        <w:rPr>
          <w:b/>
        </w:rPr>
      </w:pPr>
    </w:p>
    <w:p w14:paraId="00000405" w14:textId="77777777" w:rsidR="00E2274D" w:rsidRPr="003870AB" w:rsidRDefault="00E2274D">
      <w:pPr>
        <w:rPr>
          <w:b/>
        </w:rPr>
      </w:pPr>
    </w:p>
    <w:p w14:paraId="00000406" w14:textId="77777777" w:rsidR="00E2274D" w:rsidRPr="003870AB" w:rsidRDefault="00E2274D">
      <w:pPr>
        <w:rPr>
          <w:b/>
        </w:rPr>
      </w:pPr>
    </w:p>
    <w:p w14:paraId="00000407" w14:textId="77777777" w:rsidR="00E2274D" w:rsidRPr="003870AB" w:rsidRDefault="00E2274D">
      <w:pPr>
        <w:rPr>
          <w:b/>
        </w:rPr>
      </w:pPr>
    </w:p>
    <w:p w14:paraId="00000408" w14:textId="77777777" w:rsidR="00E2274D" w:rsidRPr="003870AB" w:rsidRDefault="00E2274D">
      <w:pPr>
        <w:rPr>
          <w:b/>
        </w:rPr>
      </w:pPr>
    </w:p>
    <w:p w14:paraId="00000409" w14:textId="77777777" w:rsidR="00E2274D" w:rsidRPr="003870AB" w:rsidRDefault="00E2274D">
      <w:pPr>
        <w:rPr>
          <w:b/>
        </w:rPr>
      </w:pPr>
    </w:p>
    <w:p w14:paraId="0000040A" w14:textId="77777777" w:rsidR="00E2274D" w:rsidRPr="003870AB" w:rsidRDefault="00E2274D">
      <w:pPr>
        <w:rPr>
          <w:b/>
        </w:rPr>
      </w:pPr>
    </w:p>
    <w:p w14:paraId="0000040B" w14:textId="2E672CFF" w:rsidR="00E2274D" w:rsidRPr="003870AB" w:rsidRDefault="000C1432">
      <w:pPr>
        <w:keepNext/>
        <w:pBdr>
          <w:top w:val="nil"/>
          <w:left w:val="nil"/>
          <w:bottom w:val="nil"/>
          <w:right w:val="nil"/>
          <w:between w:val="nil"/>
        </w:pBdr>
        <w:spacing w:after="200" w:line="240" w:lineRule="auto"/>
        <w:rPr>
          <w:i/>
          <w:color w:val="000000"/>
        </w:rPr>
      </w:pPr>
      <w:r w:rsidRPr="003870AB">
        <w:rPr>
          <w:b/>
          <w:color w:val="000000"/>
        </w:rPr>
        <w:lastRenderedPageBreak/>
        <w:t>Tabla 6</w:t>
      </w:r>
      <w:r w:rsidR="004018CF" w:rsidRPr="003870AB">
        <w:rPr>
          <w:i/>
          <w:color w:val="000000"/>
        </w:rPr>
        <w:br/>
        <w:t xml:space="preserve">Matriz FURPS+ &amp; </w:t>
      </w:r>
      <w:proofErr w:type="spellStart"/>
      <w:r w:rsidR="004018CF" w:rsidRPr="003870AB">
        <w:rPr>
          <w:i/>
          <w:color w:val="000000"/>
        </w:rPr>
        <w:t>MoSCoW</w:t>
      </w:r>
      <w:proofErr w:type="spellEnd"/>
    </w:p>
    <w:p w14:paraId="0000040C" w14:textId="77777777" w:rsidR="00E2274D" w:rsidRPr="003870AB" w:rsidRDefault="00000000">
      <w:pPr>
        <w:rPr>
          <w:b/>
        </w:rPr>
      </w:pPr>
      <w:sdt>
        <w:sdtPr>
          <w:tag w:val="goog_rdk_90"/>
          <w:id w:val="-1604248851"/>
        </w:sdtPr>
        <w:sdtContent>
          <w:commentRangeStart w:id="132"/>
        </w:sdtContent>
      </w:sdt>
      <w:r w:rsidR="004018CF" w:rsidRPr="003870AB">
        <w:rPr>
          <w:i/>
          <w:noProof/>
        </w:rPr>
        <w:drawing>
          <wp:inline distT="0" distB="0" distL="0" distR="0" wp14:anchorId="3E43DBAA" wp14:editId="4C4EDEA0">
            <wp:extent cx="5584874" cy="4167374"/>
            <wp:effectExtent l="0" t="0" r="0" b="0"/>
            <wp:docPr id="73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14"/>
                    <a:srcRect/>
                    <a:stretch>
                      <a:fillRect/>
                    </a:stretch>
                  </pic:blipFill>
                  <pic:spPr>
                    <a:xfrm>
                      <a:off x="0" y="0"/>
                      <a:ext cx="5584874" cy="4167374"/>
                    </a:xfrm>
                    <a:prstGeom prst="rect">
                      <a:avLst/>
                    </a:prstGeom>
                    <a:ln/>
                  </pic:spPr>
                </pic:pic>
              </a:graphicData>
            </a:graphic>
          </wp:inline>
        </w:drawing>
      </w:r>
      <w:commentRangeEnd w:id="132"/>
      <w:r w:rsidR="004018CF" w:rsidRPr="003870AB">
        <w:commentReference w:id="132"/>
      </w:r>
    </w:p>
    <w:p w14:paraId="3C658335" w14:textId="5153D47B" w:rsidR="000C1432" w:rsidRPr="003870AB" w:rsidRDefault="004018CF" w:rsidP="000C1432">
      <w:r w:rsidRPr="003870AB">
        <w:rPr>
          <w:i/>
        </w:rPr>
        <w:t>Nota</w:t>
      </w:r>
      <w:r w:rsidRPr="003870AB">
        <w:t xml:space="preserve">. </w:t>
      </w:r>
      <w:r w:rsidR="000C1432" w:rsidRPr="003870AB">
        <w:t xml:space="preserve">Reproducida de </w:t>
      </w:r>
      <w:proofErr w:type="spellStart"/>
      <w:r w:rsidR="000C1432" w:rsidRPr="003870AB">
        <w:rPr>
          <w:i/>
        </w:rPr>
        <w:t>The</w:t>
      </w:r>
      <w:proofErr w:type="spellEnd"/>
      <w:r w:rsidR="000C1432" w:rsidRPr="003870AB">
        <w:rPr>
          <w:i/>
        </w:rPr>
        <w:t xml:space="preserve"> </w:t>
      </w:r>
      <w:r w:rsidRPr="003870AB">
        <w:rPr>
          <w:i/>
        </w:rPr>
        <w:t xml:space="preserve">FURPS y </w:t>
      </w:r>
      <w:proofErr w:type="spellStart"/>
      <w:r w:rsidRPr="003870AB">
        <w:rPr>
          <w:i/>
        </w:rPr>
        <w:t>MoSCoW</w:t>
      </w:r>
      <w:proofErr w:type="spellEnd"/>
      <w:r w:rsidR="000C1432" w:rsidRPr="003870AB">
        <w:rPr>
          <w:i/>
        </w:rPr>
        <w:t xml:space="preserve"> </w:t>
      </w:r>
      <w:proofErr w:type="spellStart"/>
      <w:r w:rsidR="000C1432" w:rsidRPr="003870AB">
        <w:rPr>
          <w:i/>
        </w:rPr>
        <w:t>Model</w:t>
      </w:r>
      <w:proofErr w:type="spellEnd"/>
      <w:r w:rsidR="000C1432" w:rsidRPr="003870AB">
        <w:rPr>
          <w:i/>
        </w:rPr>
        <w:t>.</w:t>
      </w:r>
      <w:r w:rsidRPr="003870AB">
        <w:t xml:space="preserve"> </w:t>
      </w:r>
      <w:r w:rsidRPr="003870AB">
        <w:rPr>
          <w:lang w:val="en-US"/>
        </w:rPr>
        <w:t>Dyson</w:t>
      </w:r>
      <w:r w:rsidR="000C1432" w:rsidRPr="003870AB">
        <w:rPr>
          <w:lang w:val="en-US"/>
        </w:rPr>
        <w:t>, J.</w:t>
      </w:r>
      <w:r w:rsidRPr="003870AB">
        <w:rPr>
          <w:lang w:val="en-US"/>
        </w:rPr>
        <w:t xml:space="preserve"> (2019)</w:t>
      </w:r>
      <w:r w:rsidR="000C1432" w:rsidRPr="003870AB">
        <w:rPr>
          <w:lang w:val="en-US"/>
        </w:rPr>
        <w:t xml:space="preserve">. </w:t>
      </w:r>
      <w:hyperlink r:id="rId115">
        <w:r w:rsidR="000C1432" w:rsidRPr="003870AB">
          <w:rPr>
            <w:color w:val="0000FF"/>
            <w:u w:val="single"/>
          </w:rPr>
          <w:t>https://www.linkedin.com/pulse/conjoining-furps-moscow-analyse-prioritise-jonathan-dyson/</w:t>
        </w:r>
      </w:hyperlink>
    </w:p>
    <w:p w14:paraId="0000040D" w14:textId="522DA6D1" w:rsidR="00E2274D" w:rsidRPr="003870AB" w:rsidRDefault="00E2274D"/>
    <w:p w14:paraId="00000412" w14:textId="77777777" w:rsidR="00E2274D" w:rsidRPr="003870AB" w:rsidRDefault="00E2274D">
      <w:pPr>
        <w:rPr>
          <w:lang w:val="en-US"/>
        </w:rPr>
      </w:pPr>
    </w:p>
    <w:p w14:paraId="00000413" w14:textId="77777777" w:rsidR="00E2274D" w:rsidRPr="003870AB" w:rsidRDefault="004018CF">
      <w:pPr>
        <w:pStyle w:val="Ttulo2"/>
        <w:numPr>
          <w:ilvl w:val="1"/>
          <w:numId w:val="4"/>
        </w:numPr>
        <w:rPr>
          <w:b w:val="0"/>
        </w:rPr>
      </w:pPr>
      <w:bookmarkStart w:id="133" w:name="_heading=h.vx1227" w:colFirst="0" w:colLast="0"/>
      <w:bookmarkEnd w:id="133"/>
      <w:r w:rsidRPr="003870AB">
        <w:rPr>
          <w:b w:val="0"/>
        </w:rPr>
        <w:t>Fabricación del modelo prototipo</w:t>
      </w:r>
    </w:p>
    <w:p w14:paraId="00000414" w14:textId="77777777" w:rsidR="00E2274D" w:rsidRPr="003870AB" w:rsidRDefault="00E2274D"/>
    <w:p w14:paraId="00000415" w14:textId="77777777" w:rsidR="00E2274D" w:rsidRPr="003870AB" w:rsidRDefault="00E2274D"/>
    <w:tbl>
      <w:tblPr>
        <w:tblStyle w:val="afffffffffffffffff8"/>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7246"/>
        <w:gridCol w:w="5529"/>
      </w:tblGrid>
      <w:tr w:rsidR="00E2274D" w:rsidRPr="003870AB" w14:paraId="7DBD2A1B" w14:textId="77777777">
        <w:trPr>
          <w:trHeight w:val="580"/>
        </w:trPr>
        <w:tc>
          <w:tcPr>
            <w:tcW w:w="153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16" w14:textId="77777777" w:rsidR="00E2274D" w:rsidRPr="003870AB" w:rsidRDefault="004018CF">
            <w:pPr>
              <w:widowControl w:val="0"/>
              <w:jc w:val="center"/>
              <w:rPr>
                <w:b/>
              </w:rPr>
            </w:pPr>
            <w:r w:rsidRPr="003870AB">
              <w:rPr>
                <w:b/>
              </w:rPr>
              <w:t>Tipo de recurso</w:t>
            </w:r>
          </w:p>
        </w:tc>
        <w:tc>
          <w:tcPr>
            <w:tcW w:w="1277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17" w14:textId="77777777" w:rsidR="00E2274D" w:rsidRPr="003870AB" w:rsidRDefault="004018CF">
            <w:pPr>
              <w:pStyle w:val="Ttulo"/>
              <w:widowControl w:val="0"/>
              <w:jc w:val="center"/>
              <w:rPr>
                <w:sz w:val="22"/>
                <w:szCs w:val="22"/>
              </w:rPr>
            </w:pPr>
            <w:r w:rsidRPr="003870AB">
              <w:rPr>
                <w:sz w:val="22"/>
                <w:szCs w:val="22"/>
              </w:rPr>
              <w:t>Slider Presentación</w:t>
            </w:r>
          </w:p>
        </w:tc>
      </w:tr>
      <w:tr w:rsidR="00E2274D" w:rsidRPr="003870AB" w14:paraId="5D055C2C" w14:textId="77777777">
        <w:trPr>
          <w:trHeight w:val="420"/>
        </w:trPr>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9" w14:textId="77777777" w:rsidR="00E2274D" w:rsidRPr="003870AB" w:rsidRDefault="004018CF">
            <w:pPr>
              <w:widowControl w:val="0"/>
              <w:rPr>
                <w:b/>
              </w:rPr>
            </w:pPr>
            <w:r w:rsidRPr="003870AB">
              <w:rPr>
                <w:b/>
              </w:rPr>
              <w:t>Introducción</w:t>
            </w:r>
          </w:p>
        </w:tc>
        <w:tc>
          <w:tcPr>
            <w:tcW w:w="1277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A" w14:textId="4B9B567B" w:rsidR="00E2274D" w:rsidRPr="003870AB" w:rsidRDefault="004018CF">
            <w:pPr>
              <w:widowControl w:val="0"/>
              <w:jc w:val="both"/>
              <w:rPr>
                <w:b/>
                <w:color w:val="999999"/>
              </w:rPr>
            </w:pPr>
            <w:r w:rsidRPr="003870AB">
              <w:t xml:space="preserve">Utilizar prototipos como técnica de validación de requisitos para mostrarle al usuario una versión aproximada del </w:t>
            </w:r>
            <w:r w:rsidR="008A5597" w:rsidRPr="008A5597">
              <w:rPr>
                <w:i/>
                <w:iCs/>
              </w:rPr>
              <w:t>software</w:t>
            </w:r>
            <w:r w:rsidRPr="003870AB">
              <w:t>, permite que explore y participe en la validación de la apariencia, funcionalidad y hacerse una idea de cómo quedará. Pueden ser interfases de usuario mediante maquetación, las pantallas gráficas y de aplicaciones web</w:t>
            </w:r>
            <w:r w:rsidR="00BE22D9" w:rsidRPr="003870AB">
              <w:t>.</w:t>
            </w:r>
          </w:p>
        </w:tc>
      </w:tr>
      <w:tr w:rsidR="00E2274D" w:rsidRPr="003870AB" w14:paraId="1A7BB36B"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C" w14:textId="703A99FA" w:rsidR="00E2274D" w:rsidRPr="003870AB" w:rsidRDefault="00BE22D9">
            <w:pPr>
              <w:jc w:val="both"/>
            </w:pPr>
            <w:r w:rsidRPr="003870AB">
              <w:t xml:space="preserve">El </w:t>
            </w:r>
            <w:r w:rsidR="004018CF" w:rsidRPr="003870AB">
              <w:t>prototipo permite a los usuarios ganar experiencia y a los diseñadores recibir su re</w:t>
            </w:r>
            <w:r w:rsidRPr="003870AB">
              <w:t>tro</w:t>
            </w:r>
            <w:r w:rsidR="004018CF" w:rsidRPr="003870AB">
              <w:t>alimentación para cumplir los requisitos y presentar una próxima versión</w:t>
            </w:r>
            <w:r w:rsidRPr="003870AB">
              <w:t>.</w:t>
            </w:r>
          </w:p>
          <w:p w14:paraId="0000041D" w14:textId="77777777" w:rsidR="00E2274D" w:rsidRPr="003870AB" w:rsidRDefault="00E2274D">
            <w:pPr>
              <w:pBdr>
                <w:top w:val="nil"/>
                <w:left w:val="nil"/>
                <w:bottom w:val="nil"/>
                <w:right w:val="nil"/>
                <w:between w:val="nil"/>
              </w:pBdr>
              <w:jc w:val="both"/>
            </w:pP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F" w14:textId="77777777" w:rsidR="00E2274D" w:rsidRPr="003870AB" w:rsidRDefault="00000000">
            <w:pPr>
              <w:widowControl w:val="0"/>
              <w:rPr>
                <w:rFonts w:eastAsia="Quattrocento Sans"/>
              </w:rPr>
            </w:pPr>
            <w:sdt>
              <w:sdtPr>
                <w:tag w:val="goog_rdk_91"/>
                <w:id w:val="1666970762"/>
              </w:sdtPr>
              <w:sdtContent>
                <w:commentRangeStart w:id="134"/>
              </w:sdtContent>
            </w:sdt>
            <w:r w:rsidR="004018CF" w:rsidRPr="003870AB">
              <w:rPr>
                <w:noProof/>
              </w:rPr>
              <w:drawing>
                <wp:inline distT="0" distB="0" distL="0" distR="0" wp14:anchorId="08BF801D" wp14:editId="35A27FCC">
                  <wp:extent cx="2102362" cy="2102362"/>
                  <wp:effectExtent l="0" t="0" r="0" b="0"/>
                  <wp:docPr id="771" name="image103.jpg" descr="Ilustración de concepto de investigación de usuario"/>
                  <wp:cNvGraphicFramePr/>
                  <a:graphic xmlns:a="http://schemas.openxmlformats.org/drawingml/2006/main">
                    <a:graphicData uri="http://schemas.openxmlformats.org/drawingml/2006/picture">
                      <pic:pic xmlns:pic="http://schemas.openxmlformats.org/drawingml/2006/picture">
                        <pic:nvPicPr>
                          <pic:cNvPr id="0" name="image103.jpg" descr="Ilustración de concepto de investigación de usuario"/>
                          <pic:cNvPicPr preferRelativeResize="0"/>
                        </pic:nvPicPr>
                        <pic:blipFill>
                          <a:blip r:embed="rId116"/>
                          <a:srcRect/>
                          <a:stretch>
                            <a:fillRect/>
                          </a:stretch>
                        </pic:blipFill>
                        <pic:spPr>
                          <a:xfrm>
                            <a:off x="0" y="0"/>
                            <a:ext cx="2102362" cy="2102362"/>
                          </a:xfrm>
                          <a:prstGeom prst="rect">
                            <a:avLst/>
                          </a:prstGeom>
                          <a:ln/>
                        </pic:spPr>
                      </pic:pic>
                    </a:graphicData>
                  </a:graphic>
                </wp:inline>
              </w:drawing>
            </w:r>
            <w:commentRangeEnd w:id="134"/>
            <w:r w:rsidR="004018CF" w:rsidRPr="003870AB">
              <w:commentReference w:id="134"/>
            </w:r>
          </w:p>
          <w:p w14:paraId="00000420" w14:textId="77777777" w:rsidR="00E2274D" w:rsidRPr="003870AB" w:rsidRDefault="004018CF">
            <w:pPr>
              <w:widowControl w:val="0"/>
            </w:pPr>
            <w:r w:rsidRPr="003870AB">
              <w:rPr>
                <w:rFonts w:eastAsia="Quattrocento Sans"/>
              </w:rPr>
              <w:t>Imagen: 228131_i331</w:t>
            </w:r>
          </w:p>
        </w:tc>
      </w:tr>
      <w:tr w:rsidR="00E2274D" w:rsidRPr="003870AB" w14:paraId="3650E7C9"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1" w14:textId="77777777" w:rsidR="00E2274D" w:rsidRPr="003870AB" w:rsidRDefault="004018CF">
            <w:pPr>
              <w:widowControl w:val="0"/>
              <w:jc w:val="both"/>
            </w:pPr>
            <w:r w:rsidRPr="003870AB">
              <w:lastRenderedPageBreak/>
              <w:t>Los prototipos se usan en conjunción con otras técnicas como entrevistas y diseño conjunto de aplicaciones (JAD). Se desarrollan utilizando requisitos preliminares o ejemplos de sistemas similares.</w:t>
            </w: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3" w14:textId="77777777" w:rsidR="00E2274D" w:rsidRPr="003870AB" w:rsidRDefault="00000000">
            <w:pPr>
              <w:widowControl w:val="0"/>
              <w:rPr>
                <w:rFonts w:eastAsia="Quattrocento Sans"/>
              </w:rPr>
            </w:pPr>
            <w:sdt>
              <w:sdtPr>
                <w:tag w:val="goog_rdk_92"/>
                <w:id w:val="759023570"/>
              </w:sdtPr>
              <w:sdtContent>
                <w:commentRangeStart w:id="135"/>
              </w:sdtContent>
            </w:sdt>
            <w:r w:rsidR="004018CF" w:rsidRPr="003870AB">
              <w:rPr>
                <w:noProof/>
              </w:rPr>
              <w:drawing>
                <wp:inline distT="0" distB="0" distL="0" distR="0" wp14:anchorId="360D95D8" wp14:editId="423A460D">
                  <wp:extent cx="3383915" cy="1562100"/>
                  <wp:effectExtent l="0" t="0" r="0" b="0"/>
                  <wp:docPr id="773" name="image90.jpg" descr="Juego de ilustración vectorial de concepto abstracto de diseño UX. Investigación de usuarios, wireframe, prototipado, proyecto de diseño, encuesta en línea, informes y análisis, diseño de páginas web, navegación de sitios web metáfora abstracta."/>
                  <wp:cNvGraphicFramePr/>
                  <a:graphic xmlns:a="http://schemas.openxmlformats.org/drawingml/2006/main">
                    <a:graphicData uri="http://schemas.openxmlformats.org/drawingml/2006/picture">
                      <pic:pic xmlns:pic="http://schemas.openxmlformats.org/drawingml/2006/picture">
                        <pic:nvPicPr>
                          <pic:cNvPr id="0" name="image90.jpg" descr="Juego de ilustración vectorial de concepto abstracto de diseño UX. Investigación de usuarios, wireframe, prototipado, proyecto de diseño, encuesta en línea, informes y análisis, diseño de páginas web, navegación de sitios web metáfora abstracta."/>
                          <pic:cNvPicPr preferRelativeResize="0"/>
                        </pic:nvPicPr>
                        <pic:blipFill>
                          <a:blip r:embed="rId117"/>
                          <a:srcRect/>
                          <a:stretch>
                            <a:fillRect/>
                          </a:stretch>
                        </pic:blipFill>
                        <pic:spPr>
                          <a:xfrm>
                            <a:off x="0" y="0"/>
                            <a:ext cx="3383915" cy="1562100"/>
                          </a:xfrm>
                          <a:prstGeom prst="rect">
                            <a:avLst/>
                          </a:prstGeom>
                          <a:ln/>
                        </pic:spPr>
                      </pic:pic>
                    </a:graphicData>
                  </a:graphic>
                </wp:inline>
              </w:drawing>
            </w:r>
            <w:commentRangeEnd w:id="135"/>
            <w:r w:rsidR="004018CF" w:rsidRPr="003870AB">
              <w:commentReference w:id="135"/>
            </w:r>
          </w:p>
          <w:p w14:paraId="00000424" w14:textId="77777777" w:rsidR="00E2274D" w:rsidRPr="003870AB" w:rsidRDefault="004018CF">
            <w:pPr>
              <w:widowControl w:val="0"/>
            </w:pPr>
            <w:r w:rsidRPr="003870AB">
              <w:rPr>
                <w:rFonts w:eastAsia="Quattrocento Sans"/>
              </w:rPr>
              <w:t>Imagen: 228131_i332</w:t>
            </w:r>
          </w:p>
        </w:tc>
      </w:tr>
      <w:tr w:rsidR="00E2274D" w:rsidRPr="003870AB" w14:paraId="1CC92667"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5" w14:textId="47F640EF" w:rsidR="00E2274D" w:rsidRPr="003870AB" w:rsidRDefault="004018CF">
            <w:pPr>
              <w:widowControl w:val="0"/>
              <w:jc w:val="both"/>
            </w:pPr>
            <w:r w:rsidRPr="003870AB">
              <w:t>Hay varios métodos para crear prototipos de sistemas como guiones gráficos (</w:t>
            </w:r>
            <w:r w:rsidRPr="003870AB">
              <w:rPr>
                <w:i/>
              </w:rPr>
              <w:t>storyboards</w:t>
            </w:r>
            <w:r w:rsidRPr="003870AB">
              <w:t xml:space="preserve">) y ejecutables minimalistas. La ventaja de usar prototipos es la expectativa y </w:t>
            </w:r>
            <w:r w:rsidR="00BE22D9" w:rsidRPr="003870AB">
              <w:t>á</w:t>
            </w:r>
            <w:r w:rsidRPr="003870AB">
              <w:t>nimo que generan</w:t>
            </w:r>
            <w:r w:rsidR="00BE22D9" w:rsidRPr="003870AB">
              <w:t xml:space="preserve"> en</w:t>
            </w:r>
            <w:r w:rsidRPr="003870AB">
              <w:t xml:space="preserve"> los usuarios</w:t>
            </w:r>
            <w:r w:rsidR="00BE22D9" w:rsidRPr="003870AB">
              <w:t>, al ser</w:t>
            </w:r>
            <w:r w:rsidRPr="003870AB">
              <w:t xml:space="preserve"> parte activa en el desarrollo de los requisitos.</w:t>
            </w: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7" w14:textId="77777777" w:rsidR="00E2274D" w:rsidRPr="003870AB" w:rsidRDefault="00000000">
            <w:pPr>
              <w:widowControl w:val="0"/>
              <w:rPr>
                <w:rFonts w:eastAsia="Quattrocento Sans"/>
              </w:rPr>
            </w:pPr>
            <w:sdt>
              <w:sdtPr>
                <w:tag w:val="goog_rdk_93"/>
                <w:id w:val="-1313789911"/>
              </w:sdtPr>
              <w:sdtContent>
                <w:commentRangeStart w:id="136"/>
              </w:sdtContent>
            </w:sdt>
            <w:r w:rsidR="004018CF" w:rsidRPr="003870AB">
              <w:rPr>
                <w:noProof/>
              </w:rPr>
              <w:drawing>
                <wp:inline distT="0" distB="0" distL="0" distR="0" wp14:anchorId="509E3E9B" wp14:editId="61D4B100">
                  <wp:extent cx="3383915" cy="2279650"/>
                  <wp:effectExtent l="0" t="0" r="0" b="0"/>
                  <wp:docPr id="775" name="image94.jpg" descr="ux Diseñador gráfico de dibujo creativo de planificación de aplicación de desarrollo prototipo de modelo de alambre para el teléfono móvil web . Concepto de experiencia del usuario."/>
                  <wp:cNvGraphicFramePr/>
                  <a:graphic xmlns:a="http://schemas.openxmlformats.org/drawingml/2006/main">
                    <a:graphicData uri="http://schemas.openxmlformats.org/drawingml/2006/picture">
                      <pic:pic xmlns:pic="http://schemas.openxmlformats.org/drawingml/2006/picture">
                        <pic:nvPicPr>
                          <pic:cNvPr id="0" name="image94.jpg" descr="ux Diseñador gráfico de dibujo creativo de planificación de aplicación de desarrollo prototipo de modelo de alambre para el teléfono móvil web . Concepto de experiencia del usuario."/>
                          <pic:cNvPicPr preferRelativeResize="0"/>
                        </pic:nvPicPr>
                        <pic:blipFill>
                          <a:blip r:embed="rId118"/>
                          <a:srcRect/>
                          <a:stretch>
                            <a:fillRect/>
                          </a:stretch>
                        </pic:blipFill>
                        <pic:spPr>
                          <a:xfrm>
                            <a:off x="0" y="0"/>
                            <a:ext cx="3383915" cy="2279650"/>
                          </a:xfrm>
                          <a:prstGeom prst="rect">
                            <a:avLst/>
                          </a:prstGeom>
                          <a:ln/>
                        </pic:spPr>
                      </pic:pic>
                    </a:graphicData>
                  </a:graphic>
                </wp:inline>
              </w:drawing>
            </w:r>
            <w:commentRangeEnd w:id="136"/>
            <w:r w:rsidR="004018CF" w:rsidRPr="003870AB">
              <w:commentReference w:id="136"/>
            </w:r>
          </w:p>
          <w:p w14:paraId="00000428" w14:textId="77777777" w:rsidR="00E2274D" w:rsidRPr="003870AB" w:rsidRDefault="004018CF">
            <w:pPr>
              <w:widowControl w:val="0"/>
            </w:pPr>
            <w:r w:rsidRPr="003870AB">
              <w:rPr>
                <w:rFonts w:eastAsia="Quattrocento Sans"/>
              </w:rPr>
              <w:t>Imagen: 228131_i333</w:t>
            </w:r>
          </w:p>
        </w:tc>
      </w:tr>
      <w:tr w:rsidR="00E2274D" w:rsidRPr="003870AB" w14:paraId="189C10D0"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29" w14:textId="4D834CCB" w:rsidR="00E2274D" w:rsidRPr="003870AB" w:rsidRDefault="004018CF">
            <w:pPr>
              <w:jc w:val="both"/>
            </w:pPr>
            <w:r w:rsidRPr="003870AB">
              <w:lastRenderedPageBreak/>
              <w:t xml:space="preserve">Una desventaja es que los usuarios se apegan a ellos y, por lo tanto, se resisten a soluciones alternativas. La validación de prototipos en etapas tempranas del ciclo de vida del desarrollo del </w:t>
            </w:r>
            <w:r w:rsidR="008A5597" w:rsidRPr="008A5597">
              <w:rPr>
                <w:i/>
                <w:iCs/>
              </w:rPr>
              <w:t>software</w:t>
            </w:r>
            <w:r w:rsidRPr="003870AB">
              <w:t xml:space="preserve"> minimiza los riesgos de modificación luego de la etapa de construcción.</w:t>
            </w:r>
          </w:p>
          <w:p w14:paraId="0000042A" w14:textId="77777777" w:rsidR="00E2274D" w:rsidRPr="003870AB" w:rsidRDefault="00E2274D">
            <w:pPr>
              <w:widowControl w:val="0"/>
            </w:pPr>
          </w:p>
        </w:tc>
        <w:tc>
          <w:tcPr>
            <w:tcW w:w="5529"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000042C" w14:textId="77777777" w:rsidR="00E2274D" w:rsidRPr="003870AB" w:rsidRDefault="00000000">
            <w:pPr>
              <w:widowControl w:val="0"/>
              <w:rPr>
                <w:rFonts w:eastAsia="Quattrocento Sans"/>
              </w:rPr>
            </w:pPr>
            <w:sdt>
              <w:sdtPr>
                <w:tag w:val="goog_rdk_94"/>
                <w:id w:val="-677040227"/>
              </w:sdtPr>
              <w:sdtContent>
                <w:commentRangeStart w:id="137"/>
              </w:sdtContent>
            </w:sdt>
            <w:r w:rsidR="004018CF" w:rsidRPr="003870AB">
              <w:rPr>
                <w:noProof/>
              </w:rPr>
              <w:drawing>
                <wp:inline distT="0" distB="0" distL="0" distR="0" wp14:anchorId="37972E08" wp14:editId="3DCDCB5D">
                  <wp:extent cx="3383915" cy="2286635"/>
                  <wp:effectExtent l="0" t="0" r="0" b="0"/>
                  <wp:docPr id="777" name="image100.jpg" descr="ux designer creative Graphic planning application development for web mobile phone . User experience concept."/>
                  <wp:cNvGraphicFramePr/>
                  <a:graphic xmlns:a="http://schemas.openxmlformats.org/drawingml/2006/main">
                    <a:graphicData uri="http://schemas.openxmlformats.org/drawingml/2006/picture">
                      <pic:pic xmlns:pic="http://schemas.openxmlformats.org/drawingml/2006/picture">
                        <pic:nvPicPr>
                          <pic:cNvPr id="0" name="image100.jpg" descr="ux designer creative Graphic planning application development for web mobile phone . User experience concept."/>
                          <pic:cNvPicPr preferRelativeResize="0"/>
                        </pic:nvPicPr>
                        <pic:blipFill>
                          <a:blip r:embed="rId119"/>
                          <a:srcRect/>
                          <a:stretch>
                            <a:fillRect/>
                          </a:stretch>
                        </pic:blipFill>
                        <pic:spPr>
                          <a:xfrm>
                            <a:off x="0" y="0"/>
                            <a:ext cx="3383915" cy="2286635"/>
                          </a:xfrm>
                          <a:prstGeom prst="rect">
                            <a:avLst/>
                          </a:prstGeom>
                          <a:ln/>
                        </pic:spPr>
                      </pic:pic>
                    </a:graphicData>
                  </a:graphic>
                </wp:inline>
              </w:drawing>
            </w:r>
            <w:commentRangeEnd w:id="137"/>
            <w:r w:rsidR="004018CF" w:rsidRPr="003870AB">
              <w:commentReference w:id="137"/>
            </w:r>
          </w:p>
          <w:p w14:paraId="0000042D" w14:textId="77777777" w:rsidR="00E2274D" w:rsidRPr="003870AB" w:rsidRDefault="004018CF">
            <w:pPr>
              <w:widowControl w:val="0"/>
            </w:pPr>
            <w:r w:rsidRPr="003870AB">
              <w:rPr>
                <w:rFonts w:eastAsia="Quattrocento Sans"/>
              </w:rPr>
              <w:t>Imagen: 228131_i334</w:t>
            </w:r>
          </w:p>
        </w:tc>
      </w:tr>
    </w:tbl>
    <w:p w14:paraId="0000042E" w14:textId="77777777" w:rsidR="00E2274D" w:rsidRPr="003870AB" w:rsidRDefault="00E2274D"/>
    <w:tbl>
      <w:tblPr>
        <w:tblStyle w:val="afffffffffffffffff9"/>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363DBFD3"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2F" w14:textId="77777777" w:rsidR="00E2274D" w:rsidRPr="003870AB" w:rsidRDefault="004018CF">
            <w:pPr>
              <w:widowControl w:val="0"/>
            </w:pPr>
            <w:r w:rsidRPr="003870AB">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30" w14:textId="77777777" w:rsidR="00E2274D" w:rsidRPr="003870AB" w:rsidRDefault="004018CF">
            <w:pPr>
              <w:pStyle w:val="Ttulo"/>
              <w:jc w:val="center"/>
              <w:rPr>
                <w:sz w:val="22"/>
                <w:szCs w:val="22"/>
              </w:rPr>
            </w:pPr>
            <w:r w:rsidRPr="003870AB">
              <w:rPr>
                <w:sz w:val="22"/>
                <w:szCs w:val="22"/>
              </w:rPr>
              <w:t>Cajón de texto de color</w:t>
            </w:r>
          </w:p>
        </w:tc>
      </w:tr>
      <w:tr w:rsidR="00E2274D" w:rsidRPr="003870AB" w14:paraId="79F4C755"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2" w14:textId="132FD3A6" w:rsidR="00E2274D" w:rsidRPr="003870AB" w:rsidRDefault="004018CF" w:rsidP="00153045">
            <w:pPr>
              <w:widowControl w:val="0"/>
              <w:rPr>
                <w:color w:val="B7B7B7"/>
              </w:rPr>
            </w:pPr>
            <w:r w:rsidRPr="003870AB">
              <w:t xml:space="preserve">Los prototipos son más que herramientas para ayudar a los desarrolladores a probar sus aplicaciones móviles o sitios web, son claves en el proceso de diseño centrado en el usuario. </w:t>
            </w:r>
            <w:r w:rsidR="00BE22D9" w:rsidRPr="003870AB">
              <w:t xml:space="preserve">En la siguiente figura se muestra cómo </w:t>
            </w:r>
            <w:r w:rsidRPr="003870AB">
              <w:t>hacer un prototipo</w:t>
            </w:r>
            <w:r w:rsidR="00BE22D9" w:rsidRPr="003870AB">
              <w:t>.</w:t>
            </w:r>
          </w:p>
        </w:tc>
      </w:tr>
      <w:tr w:rsidR="00E2274D" w:rsidRPr="003870AB" w14:paraId="3E90053C"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34" w14:textId="66F855E4" w:rsidR="00E2274D" w:rsidRPr="003870AB" w:rsidRDefault="004018CF">
            <w:pPr>
              <w:keepNext/>
              <w:pBdr>
                <w:top w:val="nil"/>
                <w:left w:val="nil"/>
                <w:bottom w:val="nil"/>
                <w:right w:val="nil"/>
                <w:between w:val="nil"/>
              </w:pBdr>
              <w:spacing w:after="200"/>
              <w:rPr>
                <w:i/>
                <w:color w:val="000000"/>
              </w:rPr>
            </w:pPr>
            <w:r w:rsidRPr="003870AB">
              <w:rPr>
                <w:b/>
                <w:color w:val="000000"/>
              </w:rPr>
              <w:lastRenderedPageBreak/>
              <w:t xml:space="preserve">Figura </w:t>
            </w:r>
            <w:r w:rsidR="00210A3C" w:rsidRPr="003870AB">
              <w:rPr>
                <w:b/>
                <w:color w:val="000000"/>
              </w:rPr>
              <w:t>14</w:t>
            </w:r>
            <w:r w:rsidRPr="003870AB">
              <w:rPr>
                <w:i/>
                <w:color w:val="000000"/>
              </w:rPr>
              <w:br/>
              <w:t xml:space="preserve">Prototipo de aplicación móvil utilizando </w:t>
            </w:r>
            <w:r w:rsidR="008A5597" w:rsidRPr="008A5597">
              <w:rPr>
                <w:i/>
                <w:iCs/>
                <w:color w:val="000000"/>
              </w:rPr>
              <w:t>software</w:t>
            </w:r>
            <w:r w:rsidRPr="003870AB">
              <w:rPr>
                <w:i/>
                <w:color w:val="000000"/>
              </w:rPr>
              <w:t xml:space="preserve"> para maquetación</w:t>
            </w:r>
          </w:p>
          <w:p w14:paraId="00000435" w14:textId="77777777" w:rsidR="00E2274D" w:rsidRPr="003870AB" w:rsidRDefault="004018CF">
            <w:r w:rsidRPr="003870AB">
              <w:rPr>
                <w:noProof/>
              </w:rPr>
              <w:drawing>
                <wp:inline distT="0" distB="0" distL="0" distR="0" wp14:anchorId="1AFF7C30" wp14:editId="564C0944">
                  <wp:extent cx="5743575" cy="2676525"/>
                  <wp:effectExtent l="0" t="0" r="0" b="0"/>
                  <wp:docPr id="779"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20"/>
                          <a:srcRect/>
                          <a:stretch>
                            <a:fillRect/>
                          </a:stretch>
                        </pic:blipFill>
                        <pic:spPr>
                          <a:xfrm>
                            <a:off x="0" y="0"/>
                            <a:ext cx="5743575" cy="2676525"/>
                          </a:xfrm>
                          <a:prstGeom prst="rect">
                            <a:avLst/>
                          </a:prstGeom>
                          <a:ln/>
                        </pic:spPr>
                      </pic:pic>
                    </a:graphicData>
                  </a:graphic>
                </wp:inline>
              </w:drawing>
            </w:r>
          </w:p>
          <w:p w14:paraId="00000436" w14:textId="5B0A78E4" w:rsidR="00E2274D" w:rsidRPr="003870AB" w:rsidRDefault="004018CF">
            <w:pPr>
              <w:rPr>
                <w:lang w:val="en-US"/>
              </w:rPr>
            </w:pPr>
            <w:r w:rsidRPr="003870AB">
              <w:rPr>
                <w:i/>
              </w:rPr>
              <w:t>Nota.</w:t>
            </w:r>
            <w:r w:rsidRPr="003870AB">
              <w:t xml:space="preserve"> </w:t>
            </w:r>
            <w:r w:rsidR="00DF7E0F" w:rsidRPr="003870AB">
              <w:t xml:space="preserve">Reproducida de </w:t>
            </w:r>
            <w:r w:rsidRPr="003870AB">
              <w:rPr>
                <w:i/>
              </w:rPr>
              <w:t>¿cómo hacer un prototipo</w:t>
            </w:r>
            <w:r w:rsidRPr="003870AB">
              <w:t xml:space="preserve">? </w:t>
            </w:r>
            <w:proofErr w:type="spellStart"/>
            <w:r w:rsidRPr="003870AB">
              <w:rPr>
                <w:lang w:val="en-US"/>
              </w:rPr>
              <w:t>Ronam</w:t>
            </w:r>
            <w:proofErr w:type="spellEnd"/>
            <w:r w:rsidR="00DF7E0F" w:rsidRPr="003870AB">
              <w:rPr>
                <w:lang w:val="en-US"/>
              </w:rPr>
              <w:t>, S.</w:t>
            </w:r>
            <w:r w:rsidRPr="003870AB">
              <w:rPr>
                <w:lang w:val="en-US"/>
              </w:rPr>
              <w:t xml:space="preserve"> (2021)</w:t>
            </w:r>
            <w:r w:rsidR="00DF7E0F" w:rsidRPr="003870AB">
              <w:rPr>
                <w:lang w:val="en-US"/>
              </w:rPr>
              <w:t xml:space="preserve">. </w:t>
            </w:r>
            <w:hyperlink r:id="rId121">
              <w:r w:rsidR="00DF7E0F" w:rsidRPr="003870AB">
                <w:rPr>
                  <w:color w:val="0000FF"/>
                  <w:u w:val="single"/>
                  <w:lang w:val="en-US"/>
                </w:rPr>
                <w:t>https://saulromanjimenez.com/que-prototipo-sirve-ejemplos/</w:t>
              </w:r>
            </w:hyperlink>
          </w:p>
          <w:p w14:paraId="00000437" w14:textId="77777777" w:rsidR="00E2274D" w:rsidRPr="003870AB" w:rsidRDefault="004018CF">
            <w:pPr>
              <w:rPr>
                <w:rFonts w:eastAsia="Quattrocento Sans"/>
                <w:lang w:val="en-US"/>
              </w:rPr>
            </w:pPr>
            <w:r w:rsidRPr="003870AB">
              <w:rPr>
                <w:rFonts w:eastAsia="Quattrocento Sans"/>
                <w:lang w:val="en-US"/>
              </w:rPr>
              <w:t>Imagen: 228131_i335</w:t>
            </w:r>
          </w:p>
          <w:p w14:paraId="00000438" w14:textId="77777777" w:rsidR="00E2274D" w:rsidRPr="003870AB" w:rsidRDefault="00E2274D">
            <w:pPr>
              <w:rPr>
                <w:lang w:val="en-US"/>
              </w:rPr>
            </w:pPr>
          </w:p>
          <w:p w14:paraId="00000439" w14:textId="77777777" w:rsidR="00E2274D" w:rsidRPr="003870AB" w:rsidRDefault="00E2274D">
            <w:pPr>
              <w:rPr>
                <w:lang w:val="en-US"/>
              </w:rPr>
            </w:pPr>
          </w:p>
        </w:tc>
      </w:tr>
    </w:tbl>
    <w:p w14:paraId="0000043B" w14:textId="77777777" w:rsidR="00E2274D" w:rsidRPr="003870AB" w:rsidRDefault="00E2274D">
      <w:pPr>
        <w:rPr>
          <w:lang w:val="en-US"/>
        </w:rPr>
      </w:pPr>
    </w:p>
    <w:p w14:paraId="0000043C" w14:textId="77777777" w:rsidR="00E2274D" w:rsidRPr="003870AB" w:rsidRDefault="00E2274D">
      <w:pPr>
        <w:rPr>
          <w:lang w:val="en-US"/>
        </w:rPr>
      </w:pPr>
    </w:p>
    <w:p w14:paraId="0000043D" w14:textId="77777777" w:rsidR="00E2274D" w:rsidRPr="003870AB" w:rsidRDefault="00E2274D">
      <w:pPr>
        <w:rPr>
          <w:lang w:val="en-US"/>
        </w:rPr>
      </w:pPr>
    </w:p>
    <w:tbl>
      <w:tblPr>
        <w:tblStyle w:val="afffffffffff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862"/>
        <w:gridCol w:w="5016"/>
      </w:tblGrid>
      <w:tr w:rsidR="00E2274D" w:rsidRPr="003870AB" w14:paraId="3625A44A" w14:textId="77777777">
        <w:trPr>
          <w:trHeight w:val="580"/>
        </w:trPr>
        <w:tc>
          <w:tcPr>
            <w:tcW w:w="1534" w:type="dxa"/>
            <w:shd w:val="clear" w:color="auto" w:fill="C9DAF8"/>
            <w:tcMar>
              <w:top w:w="100" w:type="dxa"/>
              <w:left w:w="100" w:type="dxa"/>
              <w:bottom w:w="100" w:type="dxa"/>
              <w:right w:w="100" w:type="dxa"/>
            </w:tcMar>
          </w:tcPr>
          <w:p w14:paraId="0000043E" w14:textId="77777777" w:rsidR="00E2274D" w:rsidRPr="003870AB" w:rsidRDefault="004018CF">
            <w:pPr>
              <w:widowControl w:val="0"/>
              <w:jc w:val="center"/>
              <w:rPr>
                <w:b/>
              </w:rPr>
            </w:pPr>
            <w:r w:rsidRPr="003870AB">
              <w:rPr>
                <w:b/>
              </w:rPr>
              <w:t>Tipo de recurso</w:t>
            </w:r>
          </w:p>
        </w:tc>
        <w:tc>
          <w:tcPr>
            <w:tcW w:w="11878" w:type="dxa"/>
            <w:gridSpan w:val="2"/>
            <w:shd w:val="clear" w:color="auto" w:fill="C9DAF8"/>
            <w:tcMar>
              <w:top w:w="100" w:type="dxa"/>
              <w:left w:w="100" w:type="dxa"/>
              <w:bottom w:w="100" w:type="dxa"/>
              <w:right w:w="100" w:type="dxa"/>
            </w:tcMar>
          </w:tcPr>
          <w:p w14:paraId="0000043F" w14:textId="77777777" w:rsidR="00E2274D" w:rsidRPr="003870AB" w:rsidRDefault="004018CF">
            <w:pPr>
              <w:pStyle w:val="Ttulo"/>
              <w:widowControl w:val="0"/>
              <w:jc w:val="center"/>
              <w:rPr>
                <w:sz w:val="22"/>
                <w:szCs w:val="22"/>
              </w:rPr>
            </w:pPr>
            <w:r w:rsidRPr="003870AB">
              <w:rPr>
                <w:sz w:val="22"/>
                <w:szCs w:val="22"/>
              </w:rPr>
              <w:t xml:space="preserve">Slider pasos </w:t>
            </w:r>
          </w:p>
        </w:tc>
      </w:tr>
      <w:tr w:rsidR="00E2274D" w:rsidRPr="003870AB" w14:paraId="5D1C8E63" w14:textId="77777777">
        <w:trPr>
          <w:trHeight w:val="420"/>
        </w:trPr>
        <w:tc>
          <w:tcPr>
            <w:tcW w:w="1534" w:type="dxa"/>
            <w:shd w:val="clear" w:color="auto" w:fill="auto"/>
            <w:tcMar>
              <w:top w:w="100" w:type="dxa"/>
              <w:left w:w="100" w:type="dxa"/>
              <w:bottom w:w="100" w:type="dxa"/>
              <w:right w:w="100" w:type="dxa"/>
            </w:tcMar>
          </w:tcPr>
          <w:p w14:paraId="00000441" w14:textId="77777777" w:rsidR="00E2274D" w:rsidRPr="003870AB" w:rsidRDefault="004018CF">
            <w:pPr>
              <w:widowControl w:val="0"/>
              <w:rPr>
                <w:b/>
              </w:rPr>
            </w:pPr>
            <w:r w:rsidRPr="003870AB">
              <w:rPr>
                <w:b/>
              </w:rPr>
              <w:lastRenderedPageBreak/>
              <w:t>Introducción</w:t>
            </w:r>
          </w:p>
        </w:tc>
        <w:tc>
          <w:tcPr>
            <w:tcW w:w="11878" w:type="dxa"/>
            <w:gridSpan w:val="2"/>
            <w:shd w:val="clear" w:color="auto" w:fill="auto"/>
            <w:tcMar>
              <w:top w:w="100" w:type="dxa"/>
              <w:left w:w="100" w:type="dxa"/>
              <w:bottom w:w="100" w:type="dxa"/>
              <w:right w:w="100" w:type="dxa"/>
            </w:tcMar>
          </w:tcPr>
          <w:p w14:paraId="00000442" w14:textId="3BCCB1F3" w:rsidR="00E2274D" w:rsidRPr="003870AB" w:rsidRDefault="004018CF">
            <w:pPr>
              <w:widowControl w:val="0"/>
              <w:rPr>
                <w:color w:val="999999"/>
              </w:rPr>
            </w:pPr>
            <w:r w:rsidRPr="003870AB">
              <w:t>Los pasos para desarrollar un prototipo son:</w:t>
            </w:r>
          </w:p>
        </w:tc>
      </w:tr>
      <w:tr w:rsidR="00E2274D" w:rsidRPr="003870AB" w14:paraId="40AF9F55" w14:textId="77777777">
        <w:trPr>
          <w:trHeight w:val="420"/>
        </w:trPr>
        <w:tc>
          <w:tcPr>
            <w:tcW w:w="1534" w:type="dxa"/>
            <w:shd w:val="clear" w:color="auto" w:fill="auto"/>
            <w:tcMar>
              <w:top w:w="100" w:type="dxa"/>
              <w:left w:w="100" w:type="dxa"/>
              <w:bottom w:w="100" w:type="dxa"/>
              <w:right w:w="100" w:type="dxa"/>
            </w:tcMar>
          </w:tcPr>
          <w:p w14:paraId="00000444" w14:textId="77777777" w:rsidR="00E2274D" w:rsidRPr="003870AB" w:rsidRDefault="004018CF">
            <w:pPr>
              <w:widowControl w:val="0"/>
              <w:rPr>
                <w:b/>
              </w:rPr>
            </w:pPr>
            <w:proofErr w:type="spellStart"/>
            <w:r w:rsidRPr="003870AB">
              <w:rPr>
                <w:b/>
              </w:rPr>
              <w:t>Slide</w:t>
            </w:r>
            <w:proofErr w:type="spellEnd"/>
            <w:r w:rsidRPr="003870AB">
              <w:rPr>
                <w:b/>
              </w:rPr>
              <w:t xml:space="preserve"> 1</w:t>
            </w:r>
          </w:p>
        </w:tc>
        <w:tc>
          <w:tcPr>
            <w:tcW w:w="6862" w:type="dxa"/>
            <w:shd w:val="clear" w:color="auto" w:fill="auto"/>
            <w:tcMar>
              <w:top w:w="100" w:type="dxa"/>
              <w:left w:w="100" w:type="dxa"/>
              <w:bottom w:w="100" w:type="dxa"/>
              <w:right w:w="100" w:type="dxa"/>
            </w:tcMar>
          </w:tcPr>
          <w:p w14:paraId="00000445" w14:textId="77777777" w:rsidR="00E2274D" w:rsidRPr="003870AB" w:rsidRDefault="004018CF">
            <w:pPr>
              <w:widowControl w:val="0"/>
              <w:rPr>
                <w:color w:val="999999"/>
              </w:rPr>
            </w:pPr>
            <w:r w:rsidRPr="003870AB">
              <w:rPr>
                <w:color w:val="000000"/>
              </w:rPr>
              <w:t>Entender el problema del cliente, para eso se hace todo el proceso de requerimientos.</w:t>
            </w:r>
          </w:p>
        </w:tc>
        <w:tc>
          <w:tcPr>
            <w:tcW w:w="5016" w:type="dxa"/>
            <w:shd w:val="clear" w:color="auto" w:fill="auto"/>
            <w:tcMar>
              <w:top w:w="100" w:type="dxa"/>
              <w:left w:w="100" w:type="dxa"/>
              <w:bottom w:w="100" w:type="dxa"/>
              <w:right w:w="100" w:type="dxa"/>
            </w:tcMar>
          </w:tcPr>
          <w:p w14:paraId="00000446" w14:textId="77777777" w:rsidR="00E2274D" w:rsidRPr="003870AB" w:rsidRDefault="00E2274D">
            <w:pPr>
              <w:widowControl w:val="0"/>
              <w:rPr>
                <w:color w:val="999999"/>
              </w:rPr>
            </w:pPr>
          </w:p>
          <w:p w14:paraId="00000447" w14:textId="77777777" w:rsidR="00E2274D" w:rsidRPr="003870AB" w:rsidRDefault="00000000">
            <w:pPr>
              <w:widowControl w:val="0"/>
            </w:pPr>
            <w:sdt>
              <w:sdtPr>
                <w:tag w:val="goog_rdk_95"/>
                <w:id w:val="1461610350"/>
              </w:sdtPr>
              <w:sdtContent>
                <w:commentRangeStart w:id="138"/>
              </w:sdtContent>
            </w:sdt>
            <w:r w:rsidR="004018CF" w:rsidRPr="003870AB">
              <w:rPr>
                <w:noProof/>
              </w:rPr>
              <w:drawing>
                <wp:inline distT="114300" distB="114300" distL="114300" distR="114300" wp14:anchorId="3E0C48A6" wp14:editId="784BE510">
                  <wp:extent cx="1276350" cy="1085850"/>
                  <wp:effectExtent l="0" t="0" r="0" b="0"/>
                  <wp:docPr id="78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2"/>
                          <a:srcRect/>
                          <a:stretch>
                            <a:fillRect/>
                          </a:stretch>
                        </pic:blipFill>
                        <pic:spPr>
                          <a:xfrm>
                            <a:off x="0" y="0"/>
                            <a:ext cx="1276350" cy="1085850"/>
                          </a:xfrm>
                          <a:prstGeom prst="rect">
                            <a:avLst/>
                          </a:prstGeom>
                          <a:ln/>
                        </pic:spPr>
                      </pic:pic>
                    </a:graphicData>
                  </a:graphic>
                </wp:inline>
              </w:drawing>
            </w:r>
            <w:commentRangeEnd w:id="138"/>
            <w:r w:rsidR="004018CF" w:rsidRPr="003870AB">
              <w:commentReference w:id="138"/>
            </w:r>
          </w:p>
          <w:p w14:paraId="00000448" w14:textId="77777777" w:rsidR="00E2274D" w:rsidRPr="003870AB" w:rsidRDefault="004018CF">
            <w:r w:rsidRPr="003870AB">
              <w:t>Imagen: 228131_i336</w:t>
            </w:r>
          </w:p>
        </w:tc>
      </w:tr>
      <w:tr w:rsidR="00E2274D" w:rsidRPr="003870AB" w14:paraId="5F1720B1" w14:textId="77777777">
        <w:trPr>
          <w:trHeight w:val="420"/>
        </w:trPr>
        <w:tc>
          <w:tcPr>
            <w:tcW w:w="1534" w:type="dxa"/>
            <w:shd w:val="clear" w:color="auto" w:fill="auto"/>
            <w:tcMar>
              <w:top w:w="100" w:type="dxa"/>
              <w:left w:w="100" w:type="dxa"/>
              <w:bottom w:w="100" w:type="dxa"/>
              <w:right w:w="100" w:type="dxa"/>
            </w:tcMar>
          </w:tcPr>
          <w:p w14:paraId="00000449" w14:textId="77777777" w:rsidR="00E2274D" w:rsidRPr="003870AB" w:rsidRDefault="004018CF">
            <w:pPr>
              <w:widowControl w:val="0"/>
              <w:rPr>
                <w:b/>
              </w:rPr>
            </w:pPr>
            <w:proofErr w:type="spellStart"/>
            <w:r w:rsidRPr="003870AB">
              <w:rPr>
                <w:b/>
              </w:rPr>
              <w:t>Slide</w:t>
            </w:r>
            <w:proofErr w:type="spellEnd"/>
            <w:r w:rsidRPr="003870AB">
              <w:rPr>
                <w:b/>
              </w:rPr>
              <w:t xml:space="preserve"> 2</w:t>
            </w:r>
          </w:p>
        </w:tc>
        <w:tc>
          <w:tcPr>
            <w:tcW w:w="6862" w:type="dxa"/>
            <w:shd w:val="clear" w:color="auto" w:fill="auto"/>
            <w:tcMar>
              <w:top w:w="100" w:type="dxa"/>
              <w:left w:w="100" w:type="dxa"/>
              <w:bottom w:w="100" w:type="dxa"/>
              <w:right w:w="100" w:type="dxa"/>
            </w:tcMar>
          </w:tcPr>
          <w:p w14:paraId="0000044A" w14:textId="68F0F022" w:rsidR="00E2274D" w:rsidRPr="003870AB" w:rsidRDefault="00760A5E">
            <w:pPr>
              <w:pBdr>
                <w:top w:val="nil"/>
                <w:left w:val="nil"/>
                <w:bottom w:val="nil"/>
                <w:right w:val="nil"/>
                <w:between w:val="nil"/>
              </w:pBdr>
              <w:jc w:val="both"/>
            </w:pPr>
            <w:r w:rsidRPr="003870AB">
              <w:rPr>
                <w:color w:val="000000"/>
              </w:rPr>
              <w:t>Definir</w:t>
            </w:r>
            <w:r w:rsidR="004018CF" w:rsidRPr="003870AB">
              <w:rPr>
                <w:color w:val="000000"/>
              </w:rPr>
              <w:t xml:space="preserve"> la solución</w:t>
            </w:r>
            <w:r w:rsidRPr="003870AB">
              <w:rPr>
                <w:color w:val="000000"/>
              </w:rPr>
              <w:t xml:space="preserve"> </w:t>
            </w:r>
            <w:r w:rsidR="00F37320" w:rsidRPr="003870AB">
              <w:rPr>
                <w:color w:val="000000"/>
              </w:rPr>
              <w:t>en el</w:t>
            </w:r>
            <w:r w:rsidR="004018CF" w:rsidRPr="003870AB">
              <w:rPr>
                <w:color w:val="000000"/>
              </w:rPr>
              <w:t xml:space="preserve"> documento de especificación de requerimientos (ERS) para que el equipo de trabajo defina detalles y restricciones técnicas antes de comenzar a codificar.</w:t>
            </w:r>
          </w:p>
          <w:p w14:paraId="0000044B" w14:textId="77777777" w:rsidR="00E2274D" w:rsidRPr="003870AB" w:rsidRDefault="00E2274D">
            <w:pPr>
              <w:widowControl w:val="0"/>
              <w:rPr>
                <w:color w:val="999999"/>
              </w:rPr>
            </w:pPr>
          </w:p>
        </w:tc>
        <w:tc>
          <w:tcPr>
            <w:tcW w:w="5016" w:type="dxa"/>
            <w:shd w:val="clear" w:color="auto" w:fill="auto"/>
            <w:tcMar>
              <w:top w:w="100" w:type="dxa"/>
              <w:left w:w="100" w:type="dxa"/>
              <w:bottom w:w="100" w:type="dxa"/>
              <w:right w:w="100" w:type="dxa"/>
            </w:tcMar>
          </w:tcPr>
          <w:p w14:paraId="0000044C" w14:textId="77777777" w:rsidR="00E2274D" w:rsidRPr="003870AB" w:rsidRDefault="00E2274D">
            <w:pPr>
              <w:widowControl w:val="0"/>
              <w:rPr>
                <w:color w:val="999999"/>
              </w:rPr>
            </w:pPr>
          </w:p>
          <w:p w14:paraId="0000044D" w14:textId="77777777" w:rsidR="00E2274D" w:rsidRPr="003870AB" w:rsidRDefault="00000000">
            <w:pPr>
              <w:widowControl w:val="0"/>
            </w:pPr>
            <w:sdt>
              <w:sdtPr>
                <w:tag w:val="goog_rdk_96"/>
                <w:id w:val="1493215751"/>
              </w:sdtPr>
              <w:sdtContent>
                <w:commentRangeStart w:id="139"/>
              </w:sdtContent>
            </w:sdt>
            <w:r w:rsidR="004018CF" w:rsidRPr="003870AB">
              <w:rPr>
                <w:noProof/>
              </w:rPr>
              <w:drawing>
                <wp:inline distT="114300" distB="114300" distL="114300" distR="114300" wp14:anchorId="129F9213" wp14:editId="0EB38EBD">
                  <wp:extent cx="1335106" cy="819846"/>
                  <wp:effectExtent l="0" t="0" r="0" b="0"/>
                  <wp:docPr id="6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3"/>
                          <a:srcRect/>
                          <a:stretch>
                            <a:fillRect/>
                          </a:stretch>
                        </pic:blipFill>
                        <pic:spPr>
                          <a:xfrm>
                            <a:off x="0" y="0"/>
                            <a:ext cx="1335106" cy="819846"/>
                          </a:xfrm>
                          <a:prstGeom prst="rect">
                            <a:avLst/>
                          </a:prstGeom>
                          <a:ln/>
                        </pic:spPr>
                      </pic:pic>
                    </a:graphicData>
                  </a:graphic>
                </wp:inline>
              </w:drawing>
            </w:r>
            <w:commentRangeEnd w:id="139"/>
            <w:r w:rsidR="004018CF" w:rsidRPr="003870AB">
              <w:commentReference w:id="139"/>
            </w:r>
          </w:p>
          <w:p w14:paraId="0000044E" w14:textId="77777777" w:rsidR="00E2274D" w:rsidRPr="003870AB" w:rsidRDefault="004018CF">
            <w:pPr>
              <w:widowControl w:val="0"/>
            </w:pPr>
            <w:r w:rsidRPr="003870AB">
              <w:t>Imagen: 228131_i337</w:t>
            </w:r>
          </w:p>
        </w:tc>
      </w:tr>
      <w:tr w:rsidR="00E2274D" w:rsidRPr="003870AB" w14:paraId="372CE7BC" w14:textId="77777777">
        <w:trPr>
          <w:trHeight w:val="420"/>
        </w:trPr>
        <w:tc>
          <w:tcPr>
            <w:tcW w:w="1534" w:type="dxa"/>
            <w:shd w:val="clear" w:color="auto" w:fill="auto"/>
            <w:tcMar>
              <w:top w:w="100" w:type="dxa"/>
              <w:left w:w="100" w:type="dxa"/>
              <w:bottom w:w="100" w:type="dxa"/>
              <w:right w:w="100" w:type="dxa"/>
            </w:tcMar>
          </w:tcPr>
          <w:p w14:paraId="0000044F" w14:textId="77777777" w:rsidR="00E2274D" w:rsidRPr="003870AB" w:rsidRDefault="004018CF">
            <w:pPr>
              <w:widowControl w:val="0"/>
              <w:rPr>
                <w:b/>
              </w:rPr>
            </w:pPr>
            <w:proofErr w:type="spellStart"/>
            <w:r w:rsidRPr="003870AB">
              <w:rPr>
                <w:b/>
              </w:rPr>
              <w:t>Slide</w:t>
            </w:r>
            <w:proofErr w:type="spellEnd"/>
            <w:r w:rsidRPr="003870AB">
              <w:rPr>
                <w:b/>
              </w:rPr>
              <w:t xml:space="preserve"> 3</w:t>
            </w:r>
          </w:p>
        </w:tc>
        <w:tc>
          <w:tcPr>
            <w:tcW w:w="6862" w:type="dxa"/>
            <w:shd w:val="clear" w:color="auto" w:fill="auto"/>
            <w:tcMar>
              <w:top w:w="100" w:type="dxa"/>
              <w:left w:w="100" w:type="dxa"/>
              <w:bottom w:w="100" w:type="dxa"/>
              <w:right w:w="100" w:type="dxa"/>
            </w:tcMar>
          </w:tcPr>
          <w:p w14:paraId="00000450" w14:textId="77777777" w:rsidR="00E2274D" w:rsidRPr="003870AB" w:rsidRDefault="004018CF">
            <w:pPr>
              <w:pBdr>
                <w:top w:val="nil"/>
                <w:left w:val="nil"/>
                <w:bottom w:val="nil"/>
                <w:right w:val="nil"/>
                <w:between w:val="nil"/>
              </w:pBdr>
              <w:jc w:val="both"/>
            </w:pPr>
            <w:r w:rsidRPr="003870AB">
              <w:rPr>
                <w:color w:val="000000"/>
              </w:rPr>
              <w:t>Desarrollar el prototipo con requisitos aprobados, para hacer elecciones técnicas y comenzar el desarrollo.</w:t>
            </w:r>
          </w:p>
          <w:p w14:paraId="00000451" w14:textId="77777777" w:rsidR="00E2274D" w:rsidRPr="003870AB" w:rsidRDefault="00E2274D">
            <w:pPr>
              <w:widowControl w:val="0"/>
              <w:rPr>
                <w:color w:val="999999"/>
              </w:rPr>
            </w:pPr>
          </w:p>
        </w:tc>
        <w:tc>
          <w:tcPr>
            <w:tcW w:w="5016" w:type="dxa"/>
            <w:shd w:val="clear" w:color="auto" w:fill="auto"/>
            <w:tcMar>
              <w:top w:w="100" w:type="dxa"/>
              <w:left w:w="100" w:type="dxa"/>
              <w:bottom w:w="100" w:type="dxa"/>
              <w:right w:w="100" w:type="dxa"/>
            </w:tcMar>
          </w:tcPr>
          <w:p w14:paraId="00000452" w14:textId="77777777" w:rsidR="00E2274D" w:rsidRPr="003870AB" w:rsidRDefault="00E2274D">
            <w:pPr>
              <w:widowControl w:val="0"/>
              <w:rPr>
                <w:color w:val="999999"/>
              </w:rPr>
            </w:pPr>
          </w:p>
          <w:p w14:paraId="00000453" w14:textId="77777777" w:rsidR="00E2274D" w:rsidRPr="003870AB" w:rsidRDefault="00000000">
            <w:pPr>
              <w:widowControl w:val="0"/>
            </w:pPr>
            <w:sdt>
              <w:sdtPr>
                <w:tag w:val="goog_rdk_97"/>
                <w:id w:val="714856977"/>
              </w:sdtPr>
              <w:sdtContent>
                <w:commentRangeStart w:id="140"/>
              </w:sdtContent>
            </w:sdt>
            <w:r w:rsidR="004018CF" w:rsidRPr="003870AB">
              <w:rPr>
                <w:noProof/>
              </w:rPr>
              <w:drawing>
                <wp:inline distT="114300" distB="114300" distL="114300" distR="114300" wp14:anchorId="1977A61B" wp14:editId="1E2C0B30">
                  <wp:extent cx="1066800" cy="914400"/>
                  <wp:effectExtent l="0" t="0" r="0" b="0"/>
                  <wp:docPr id="6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4"/>
                          <a:srcRect/>
                          <a:stretch>
                            <a:fillRect/>
                          </a:stretch>
                        </pic:blipFill>
                        <pic:spPr>
                          <a:xfrm>
                            <a:off x="0" y="0"/>
                            <a:ext cx="1066800" cy="914400"/>
                          </a:xfrm>
                          <a:prstGeom prst="rect">
                            <a:avLst/>
                          </a:prstGeom>
                          <a:ln/>
                        </pic:spPr>
                      </pic:pic>
                    </a:graphicData>
                  </a:graphic>
                </wp:inline>
              </w:drawing>
            </w:r>
            <w:commentRangeEnd w:id="140"/>
            <w:r w:rsidR="004018CF" w:rsidRPr="003870AB">
              <w:commentReference w:id="140"/>
            </w:r>
          </w:p>
          <w:p w14:paraId="00000454" w14:textId="77777777" w:rsidR="00E2274D" w:rsidRPr="003870AB" w:rsidRDefault="004018CF">
            <w:pPr>
              <w:widowControl w:val="0"/>
            </w:pPr>
            <w:r w:rsidRPr="003870AB">
              <w:t>Imagen: 228131_i338</w:t>
            </w:r>
          </w:p>
        </w:tc>
      </w:tr>
      <w:tr w:rsidR="00E2274D" w:rsidRPr="003870AB" w14:paraId="736FF76B" w14:textId="77777777">
        <w:trPr>
          <w:trHeight w:val="420"/>
        </w:trPr>
        <w:tc>
          <w:tcPr>
            <w:tcW w:w="1534" w:type="dxa"/>
            <w:shd w:val="clear" w:color="auto" w:fill="auto"/>
            <w:tcMar>
              <w:top w:w="100" w:type="dxa"/>
              <w:left w:w="100" w:type="dxa"/>
              <w:bottom w:w="100" w:type="dxa"/>
              <w:right w:w="100" w:type="dxa"/>
            </w:tcMar>
          </w:tcPr>
          <w:p w14:paraId="00000455" w14:textId="77777777" w:rsidR="00E2274D" w:rsidRPr="003870AB" w:rsidRDefault="004018CF">
            <w:pPr>
              <w:widowControl w:val="0"/>
              <w:rPr>
                <w:b/>
              </w:rPr>
            </w:pPr>
            <w:proofErr w:type="spellStart"/>
            <w:r w:rsidRPr="003870AB">
              <w:rPr>
                <w:b/>
              </w:rPr>
              <w:t>Slide</w:t>
            </w:r>
            <w:proofErr w:type="spellEnd"/>
            <w:r w:rsidRPr="003870AB">
              <w:rPr>
                <w:b/>
              </w:rPr>
              <w:t xml:space="preserve"> 4</w:t>
            </w:r>
          </w:p>
        </w:tc>
        <w:tc>
          <w:tcPr>
            <w:tcW w:w="6862" w:type="dxa"/>
            <w:shd w:val="clear" w:color="auto" w:fill="auto"/>
            <w:tcMar>
              <w:top w:w="100" w:type="dxa"/>
              <w:left w:w="100" w:type="dxa"/>
              <w:bottom w:w="100" w:type="dxa"/>
              <w:right w:w="100" w:type="dxa"/>
            </w:tcMar>
          </w:tcPr>
          <w:p w14:paraId="00000456" w14:textId="43A52524" w:rsidR="00E2274D" w:rsidRPr="003870AB" w:rsidRDefault="004018CF">
            <w:pPr>
              <w:widowControl w:val="0"/>
              <w:rPr>
                <w:color w:val="999999"/>
              </w:rPr>
            </w:pPr>
            <w:r w:rsidRPr="003870AB">
              <w:rPr>
                <w:color w:val="000000"/>
              </w:rPr>
              <w:t xml:space="preserve">Poner </w:t>
            </w:r>
            <w:r w:rsidR="00760A5E" w:rsidRPr="003870AB">
              <w:rPr>
                <w:color w:val="000000"/>
              </w:rPr>
              <w:t xml:space="preserve">el prototipo </w:t>
            </w:r>
            <w:r w:rsidRPr="003870AB">
              <w:rPr>
                <w:color w:val="000000"/>
              </w:rPr>
              <w:t>en funcionamiento</w:t>
            </w:r>
          </w:p>
        </w:tc>
        <w:tc>
          <w:tcPr>
            <w:tcW w:w="5016" w:type="dxa"/>
            <w:shd w:val="clear" w:color="auto" w:fill="auto"/>
            <w:tcMar>
              <w:top w:w="100" w:type="dxa"/>
              <w:left w:w="100" w:type="dxa"/>
              <w:bottom w:w="100" w:type="dxa"/>
              <w:right w:w="100" w:type="dxa"/>
            </w:tcMar>
          </w:tcPr>
          <w:p w14:paraId="00000457" w14:textId="77777777" w:rsidR="00E2274D" w:rsidRPr="003870AB" w:rsidRDefault="00E2274D">
            <w:pPr>
              <w:widowControl w:val="0"/>
              <w:rPr>
                <w:color w:val="999999"/>
              </w:rPr>
            </w:pPr>
          </w:p>
          <w:p w14:paraId="00000458" w14:textId="77777777" w:rsidR="00E2274D" w:rsidRPr="003870AB" w:rsidRDefault="004018CF">
            <w:pPr>
              <w:widowControl w:val="0"/>
            </w:pPr>
            <w:r w:rsidRPr="003870AB">
              <w:lastRenderedPageBreak/>
              <w:t xml:space="preserve">     </w:t>
            </w:r>
            <w:sdt>
              <w:sdtPr>
                <w:tag w:val="goog_rdk_98"/>
                <w:id w:val="-1585070190"/>
              </w:sdtPr>
              <w:sdtContent>
                <w:commentRangeStart w:id="141"/>
              </w:sdtContent>
            </w:sdt>
            <w:r w:rsidRPr="003870AB">
              <w:rPr>
                <w:noProof/>
              </w:rPr>
              <w:drawing>
                <wp:inline distT="114300" distB="114300" distL="114300" distR="114300" wp14:anchorId="1AB5FED1" wp14:editId="52FD4B40">
                  <wp:extent cx="1051270" cy="1022471"/>
                  <wp:effectExtent l="0" t="0" r="0" b="0"/>
                  <wp:docPr id="69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5"/>
                          <a:srcRect/>
                          <a:stretch>
                            <a:fillRect/>
                          </a:stretch>
                        </pic:blipFill>
                        <pic:spPr>
                          <a:xfrm>
                            <a:off x="0" y="0"/>
                            <a:ext cx="1051270" cy="1022471"/>
                          </a:xfrm>
                          <a:prstGeom prst="rect">
                            <a:avLst/>
                          </a:prstGeom>
                          <a:ln/>
                        </pic:spPr>
                      </pic:pic>
                    </a:graphicData>
                  </a:graphic>
                </wp:inline>
              </w:drawing>
            </w:r>
            <w:commentRangeEnd w:id="141"/>
            <w:r w:rsidRPr="003870AB">
              <w:commentReference w:id="141"/>
            </w:r>
          </w:p>
          <w:p w14:paraId="00000459" w14:textId="77777777" w:rsidR="00E2274D" w:rsidRPr="003870AB" w:rsidRDefault="004018CF">
            <w:pPr>
              <w:widowControl w:val="0"/>
              <w:rPr>
                <w:b/>
              </w:rPr>
            </w:pPr>
            <w:r w:rsidRPr="003870AB">
              <w:t>Imagen: 228131_i339</w:t>
            </w:r>
          </w:p>
        </w:tc>
      </w:tr>
      <w:tr w:rsidR="00E2274D" w:rsidRPr="003870AB" w14:paraId="3F706FD6" w14:textId="77777777">
        <w:trPr>
          <w:trHeight w:val="420"/>
        </w:trPr>
        <w:tc>
          <w:tcPr>
            <w:tcW w:w="1534" w:type="dxa"/>
            <w:shd w:val="clear" w:color="auto" w:fill="auto"/>
            <w:tcMar>
              <w:top w:w="100" w:type="dxa"/>
              <w:left w:w="100" w:type="dxa"/>
              <w:bottom w:w="100" w:type="dxa"/>
              <w:right w:w="100" w:type="dxa"/>
            </w:tcMar>
          </w:tcPr>
          <w:p w14:paraId="0000045A" w14:textId="77777777" w:rsidR="00E2274D" w:rsidRPr="003870AB" w:rsidRDefault="004018CF">
            <w:pPr>
              <w:widowControl w:val="0"/>
              <w:rPr>
                <w:b/>
              </w:rPr>
            </w:pPr>
            <w:proofErr w:type="spellStart"/>
            <w:r w:rsidRPr="003870AB">
              <w:rPr>
                <w:b/>
              </w:rPr>
              <w:lastRenderedPageBreak/>
              <w:t>Slide</w:t>
            </w:r>
            <w:proofErr w:type="spellEnd"/>
            <w:r w:rsidRPr="003870AB">
              <w:rPr>
                <w:b/>
              </w:rPr>
              <w:t xml:space="preserve"> 5</w:t>
            </w:r>
          </w:p>
        </w:tc>
        <w:tc>
          <w:tcPr>
            <w:tcW w:w="6862" w:type="dxa"/>
            <w:shd w:val="clear" w:color="auto" w:fill="auto"/>
            <w:tcMar>
              <w:top w:w="100" w:type="dxa"/>
              <w:left w:w="100" w:type="dxa"/>
              <w:bottom w:w="100" w:type="dxa"/>
              <w:right w:w="100" w:type="dxa"/>
            </w:tcMar>
          </w:tcPr>
          <w:p w14:paraId="0000045B" w14:textId="1ED68ED9" w:rsidR="00E2274D" w:rsidRPr="003870AB" w:rsidRDefault="004018CF">
            <w:pPr>
              <w:pBdr>
                <w:top w:val="nil"/>
                <w:left w:val="nil"/>
                <w:bottom w:val="nil"/>
                <w:right w:val="nil"/>
                <w:between w:val="nil"/>
              </w:pBdr>
              <w:jc w:val="both"/>
            </w:pPr>
            <w:r w:rsidRPr="003870AB">
              <w:rPr>
                <w:color w:val="000000"/>
              </w:rPr>
              <w:t>Analizar la re</w:t>
            </w:r>
            <w:r w:rsidR="00760A5E" w:rsidRPr="003870AB">
              <w:rPr>
                <w:color w:val="000000"/>
              </w:rPr>
              <w:t>tro</w:t>
            </w:r>
            <w:r w:rsidRPr="003870AB">
              <w:rPr>
                <w:color w:val="000000"/>
              </w:rPr>
              <w:t>alimentación proveniente de los usuarios.</w:t>
            </w:r>
          </w:p>
          <w:p w14:paraId="0000045C" w14:textId="77777777" w:rsidR="00E2274D" w:rsidRPr="003870AB" w:rsidRDefault="00E2274D">
            <w:pPr>
              <w:widowControl w:val="0"/>
              <w:rPr>
                <w:color w:val="999999"/>
              </w:rPr>
            </w:pPr>
          </w:p>
        </w:tc>
        <w:tc>
          <w:tcPr>
            <w:tcW w:w="5016" w:type="dxa"/>
            <w:shd w:val="clear" w:color="auto" w:fill="auto"/>
            <w:tcMar>
              <w:top w:w="100" w:type="dxa"/>
              <w:left w:w="100" w:type="dxa"/>
              <w:bottom w:w="100" w:type="dxa"/>
              <w:right w:w="100" w:type="dxa"/>
            </w:tcMar>
          </w:tcPr>
          <w:p w14:paraId="0000045D" w14:textId="77777777" w:rsidR="00E2274D" w:rsidRPr="003870AB" w:rsidRDefault="00000000">
            <w:pPr>
              <w:widowControl w:val="0"/>
            </w:pPr>
            <w:sdt>
              <w:sdtPr>
                <w:tag w:val="goog_rdk_99"/>
                <w:id w:val="-398514886"/>
              </w:sdtPr>
              <w:sdtContent>
                <w:commentRangeStart w:id="142"/>
              </w:sdtContent>
            </w:sdt>
            <w:r w:rsidR="004018CF" w:rsidRPr="003870AB">
              <w:rPr>
                <w:noProof/>
              </w:rPr>
              <w:drawing>
                <wp:inline distT="114300" distB="114300" distL="114300" distR="114300" wp14:anchorId="5A3CC059" wp14:editId="67ABF7F6">
                  <wp:extent cx="1097597" cy="934835"/>
                  <wp:effectExtent l="0" t="0" r="0" b="0"/>
                  <wp:docPr id="6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6"/>
                          <a:srcRect/>
                          <a:stretch>
                            <a:fillRect/>
                          </a:stretch>
                        </pic:blipFill>
                        <pic:spPr>
                          <a:xfrm>
                            <a:off x="0" y="0"/>
                            <a:ext cx="1097597" cy="934835"/>
                          </a:xfrm>
                          <a:prstGeom prst="rect">
                            <a:avLst/>
                          </a:prstGeom>
                          <a:ln/>
                        </pic:spPr>
                      </pic:pic>
                    </a:graphicData>
                  </a:graphic>
                </wp:inline>
              </w:drawing>
            </w:r>
            <w:commentRangeEnd w:id="142"/>
            <w:r w:rsidR="004018CF" w:rsidRPr="003870AB">
              <w:commentReference w:id="142"/>
            </w:r>
          </w:p>
          <w:p w14:paraId="0000045E" w14:textId="77777777" w:rsidR="00E2274D" w:rsidRPr="003870AB" w:rsidRDefault="004018CF">
            <w:pPr>
              <w:widowControl w:val="0"/>
            </w:pPr>
            <w:r w:rsidRPr="003870AB">
              <w:t>Imagen: 228131_i340</w:t>
            </w:r>
          </w:p>
        </w:tc>
      </w:tr>
    </w:tbl>
    <w:p w14:paraId="0000045F" w14:textId="77777777" w:rsidR="00E2274D" w:rsidRPr="003870AB" w:rsidRDefault="00E2274D"/>
    <w:p w14:paraId="00000460" w14:textId="77777777" w:rsidR="00E2274D" w:rsidRPr="003870AB" w:rsidRDefault="00E2274D"/>
    <w:p w14:paraId="00000461" w14:textId="77777777" w:rsidR="00E2274D" w:rsidRPr="003870AB" w:rsidRDefault="00E2274D"/>
    <w:p w14:paraId="00000462" w14:textId="77777777" w:rsidR="00E2274D" w:rsidRPr="003870AB" w:rsidRDefault="00E2274D"/>
    <w:p w14:paraId="00000463" w14:textId="77777777" w:rsidR="00E2274D" w:rsidRPr="003870AB" w:rsidRDefault="00E2274D"/>
    <w:p w14:paraId="00000464" w14:textId="77777777" w:rsidR="00E2274D" w:rsidRPr="003870AB" w:rsidRDefault="00E2274D"/>
    <w:tbl>
      <w:tblPr>
        <w:tblStyle w:val="afffffffffffffffffb"/>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577F3CEF"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65" w14:textId="77777777" w:rsidR="00E2274D" w:rsidRPr="003870AB" w:rsidRDefault="004018CF">
            <w:pPr>
              <w:widowControl w:val="0"/>
            </w:pPr>
            <w:bookmarkStart w:id="143" w:name="_heading=h.z337ya" w:colFirst="0" w:colLast="0"/>
            <w:bookmarkEnd w:id="143"/>
            <w:r w:rsidRPr="003870AB">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66" w14:textId="77777777" w:rsidR="00E2274D" w:rsidRPr="003870AB" w:rsidRDefault="004018CF">
            <w:pPr>
              <w:pStyle w:val="Ttulo"/>
              <w:jc w:val="center"/>
              <w:rPr>
                <w:sz w:val="22"/>
                <w:szCs w:val="22"/>
              </w:rPr>
            </w:pPr>
            <w:r w:rsidRPr="003870AB">
              <w:rPr>
                <w:sz w:val="22"/>
                <w:szCs w:val="22"/>
              </w:rPr>
              <w:t>Cajón de texto de color</w:t>
            </w:r>
          </w:p>
        </w:tc>
      </w:tr>
      <w:tr w:rsidR="00E2274D" w:rsidRPr="003870AB" w14:paraId="44B1D739"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7" w14:textId="6180F8DF" w:rsidR="00E2274D" w:rsidRPr="003870AB" w:rsidRDefault="004018CF">
            <w:pPr>
              <w:jc w:val="both"/>
            </w:pPr>
            <w:r w:rsidRPr="003870AB">
              <w:t>Ventajas del uso de prototipos:</w:t>
            </w:r>
          </w:p>
          <w:p w14:paraId="00000468" w14:textId="163481BF" w:rsidR="00E2274D" w:rsidRPr="003870AB" w:rsidRDefault="004018CF">
            <w:pPr>
              <w:numPr>
                <w:ilvl w:val="0"/>
                <w:numId w:val="22"/>
              </w:numPr>
              <w:pBdr>
                <w:top w:val="nil"/>
                <w:left w:val="nil"/>
                <w:bottom w:val="nil"/>
                <w:right w:val="nil"/>
                <w:between w:val="nil"/>
              </w:pBdr>
              <w:jc w:val="both"/>
            </w:pPr>
            <w:r w:rsidRPr="003870AB">
              <w:rPr>
                <w:color w:val="000000"/>
              </w:rPr>
              <w:t xml:space="preserve">Minimiza riesgos al construir </w:t>
            </w:r>
            <w:r w:rsidR="008A5597" w:rsidRPr="008A5597">
              <w:rPr>
                <w:i/>
                <w:iCs/>
                <w:color w:val="000000"/>
              </w:rPr>
              <w:t>software</w:t>
            </w:r>
            <w:r w:rsidRPr="003870AB">
              <w:rPr>
                <w:color w:val="000000"/>
              </w:rPr>
              <w:t xml:space="preserve"> que no satisfaga la necesidad del usuario.</w:t>
            </w:r>
            <w:sdt>
              <w:sdtPr>
                <w:tag w:val="goog_rdk_100"/>
                <w:id w:val="-1901972452"/>
              </w:sdtPr>
              <w:sdtContent>
                <w:commentRangeStart w:id="144"/>
              </w:sdtContent>
            </w:sdt>
          </w:p>
          <w:commentRangeEnd w:id="144"/>
          <w:p w14:paraId="00000469" w14:textId="77777777" w:rsidR="00E2274D" w:rsidRPr="003870AB" w:rsidRDefault="004018CF">
            <w:pPr>
              <w:numPr>
                <w:ilvl w:val="0"/>
                <w:numId w:val="22"/>
              </w:numPr>
              <w:pBdr>
                <w:top w:val="nil"/>
                <w:left w:val="nil"/>
                <w:bottom w:val="nil"/>
                <w:right w:val="nil"/>
                <w:between w:val="nil"/>
              </w:pBdr>
              <w:jc w:val="both"/>
            </w:pPr>
            <w:r w:rsidRPr="003870AB">
              <w:lastRenderedPageBreak/>
              <w:commentReference w:id="144"/>
            </w:r>
            <w:r w:rsidRPr="003870AB">
              <w:rPr>
                <w:color w:val="000000"/>
              </w:rPr>
              <w:t>Reduce el costo de iteración e incrementa la probabilidad de éxito del proyecto.</w:t>
            </w:r>
            <w:r w:rsidRPr="003870AB">
              <w:rPr>
                <w:noProof/>
              </w:rPr>
              <w:drawing>
                <wp:anchor distT="0" distB="0" distL="114300" distR="114300" simplePos="0" relativeHeight="251661312" behindDoc="0" locked="0" layoutInCell="1" hidden="0" allowOverlap="1" wp14:anchorId="4B548C35" wp14:editId="0593A00E">
                  <wp:simplePos x="0" y="0"/>
                  <wp:positionH relativeFrom="column">
                    <wp:posOffset>5695950</wp:posOffset>
                  </wp:positionH>
                  <wp:positionV relativeFrom="paragraph">
                    <wp:posOffset>72390</wp:posOffset>
                  </wp:positionV>
                  <wp:extent cx="3067050" cy="1871345"/>
                  <wp:effectExtent l="0" t="0" r="0" b="0"/>
                  <wp:wrapSquare wrapText="bothSides" distT="0" distB="0" distL="114300" distR="114300"/>
                  <wp:docPr id="709" name="image33.jpg" descr="Icono de pulgar hacia arriba y hacia abajo que muestra la sensación de me gusta o no me gusta en facebook"/>
                  <wp:cNvGraphicFramePr/>
                  <a:graphic xmlns:a="http://schemas.openxmlformats.org/drawingml/2006/main">
                    <a:graphicData uri="http://schemas.openxmlformats.org/drawingml/2006/picture">
                      <pic:pic xmlns:pic="http://schemas.openxmlformats.org/drawingml/2006/picture">
                        <pic:nvPicPr>
                          <pic:cNvPr id="0" name="image33.jpg" descr="Icono de pulgar hacia arriba y hacia abajo que muestra la sensación de me gusta o no me gusta en facebook"/>
                          <pic:cNvPicPr preferRelativeResize="0"/>
                        </pic:nvPicPr>
                        <pic:blipFill>
                          <a:blip r:embed="rId127"/>
                          <a:srcRect/>
                          <a:stretch>
                            <a:fillRect/>
                          </a:stretch>
                        </pic:blipFill>
                        <pic:spPr>
                          <a:xfrm>
                            <a:off x="0" y="0"/>
                            <a:ext cx="3067050" cy="1871345"/>
                          </a:xfrm>
                          <a:prstGeom prst="rect">
                            <a:avLst/>
                          </a:prstGeom>
                          <a:ln/>
                        </pic:spPr>
                      </pic:pic>
                    </a:graphicData>
                  </a:graphic>
                </wp:anchor>
              </w:drawing>
            </w:r>
          </w:p>
          <w:p w14:paraId="0000046A" w14:textId="0C90E5EF" w:rsidR="00E2274D" w:rsidRPr="003870AB" w:rsidRDefault="004018CF">
            <w:pPr>
              <w:numPr>
                <w:ilvl w:val="0"/>
                <w:numId w:val="22"/>
              </w:numPr>
              <w:pBdr>
                <w:top w:val="nil"/>
                <w:left w:val="nil"/>
                <w:bottom w:val="nil"/>
                <w:right w:val="nil"/>
                <w:between w:val="nil"/>
              </w:pBdr>
              <w:jc w:val="both"/>
            </w:pPr>
            <w:r w:rsidRPr="003870AB">
              <w:rPr>
                <w:color w:val="000000"/>
              </w:rPr>
              <w:t xml:space="preserve">Prevé el uso de herramientas para el desarrollo de </w:t>
            </w:r>
            <w:r w:rsidR="008A5597" w:rsidRPr="008A5597">
              <w:rPr>
                <w:i/>
                <w:iCs/>
                <w:color w:val="000000"/>
              </w:rPr>
              <w:t>software</w:t>
            </w:r>
            <w:r w:rsidRPr="003870AB">
              <w:rPr>
                <w:color w:val="000000"/>
              </w:rPr>
              <w:t>.</w:t>
            </w:r>
          </w:p>
          <w:p w14:paraId="0000046B" w14:textId="77777777" w:rsidR="00E2274D" w:rsidRPr="003870AB" w:rsidRDefault="004018CF">
            <w:pPr>
              <w:numPr>
                <w:ilvl w:val="0"/>
                <w:numId w:val="22"/>
              </w:numPr>
              <w:pBdr>
                <w:top w:val="nil"/>
                <w:left w:val="nil"/>
                <w:bottom w:val="nil"/>
                <w:right w:val="nil"/>
                <w:between w:val="nil"/>
              </w:pBdr>
              <w:jc w:val="both"/>
            </w:pPr>
            <w:r w:rsidRPr="003870AB">
              <w:rPr>
                <w:color w:val="000000"/>
              </w:rPr>
              <w:t>Muestra al usuario final una vista rápida del desarrollo requerido.</w:t>
            </w:r>
          </w:p>
          <w:p w14:paraId="0000046C" w14:textId="77777777" w:rsidR="00E2274D" w:rsidRPr="003870AB" w:rsidRDefault="004018CF">
            <w:pPr>
              <w:numPr>
                <w:ilvl w:val="0"/>
                <w:numId w:val="22"/>
              </w:numPr>
              <w:pBdr>
                <w:top w:val="nil"/>
                <w:left w:val="nil"/>
                <w:bottom w:val="nil"/>
                <w:right w:val="nil"/>
                <w:between w:val="nil"/>
              </w:pBdr>
              <w:jc w:val="both"/>
            </w:pPr>
            <w:r w:rsidRPr="003870AB">
              <w:rPr>
                <w:color w:val="000000"/>
              </w:rPr>
              <w:t>Permite identificar funcionalidades no contempladas, para su inclusión en el análisis.</w:t>
            </w:r>
          </w:p>
          <w:p w14:paraId="0000046D" w14:textId="77777777" w:rsidR="00E2274D" w:rsidRPr="003870AB" w:rsidRDefault="004018CF">
            <w:pPr>
              <w:numPr>
                <w:ilvl w:val="0"/>
                <w:numId w:val="22"/>
              </w:numPr>
              <w:pBdr>
                <w:top w:val="nil"/>
                <w:left w:val="nil"/>
                <w:bottom w:val="nil"/>
                <w:right w:val="nil"/>
                <w:between w:val="nil"/>
              </w:pBdr>
              <w:jc w:val="both"/>
            </w:pPr>
            <w:r w:rsidRPr="003870AB">
              <w:rPr>
                <w:color w:val="000000"/>
              </w:rPr>
              <w:t>Provee un mecanismo de consenso de las interfaces de la aplicación.</w:t>
            </w:r>
            <w:r w:rsidRPr="003870AB">
              <w:t xml:space="preserve"> </w:t>
            </w:r>
          </w:p>
          <w:p w14:paraId="0000046E" w14:textId="77777777" w:rsidR="00E2274D" w:rsidRPr="003870AB" w:rsidRDefault="00E2274D">
            <w:pPr>
              <w:pBdr>
                <w:top w:val="nil"/>
                <w:left w:val="nil"/>
                <w:bottom w:val="nil"/>
                <w:right w:val="nil"/>
                <w:between w:val="nil"/>
              </w:pBdr>
              <w:ind w:left="720"/>
              <w:jc w:val="both"/>
              <w:rPr>
                <w:color w:val="000000"/>
              </w:rPr>
            </w:pPr>
          </w:p>
          <w:p w14:paraId="0000046F" w14:textId="09EB3B4B" w:rsidR="00E2274D" w:rsidRPr="003870AB" w:rsidRDefault="004018CF">
            <w:pPr>
              <w:jc w:val="both"/>
            </w:pPr>
            <w:r w:rsidRPr="003870AB">
              <w:t>Desventajas</w:t>
            </w:r>
            <w:r w:rsidR="00153045" w:rsidRPr="003870AB">
              <w:t xml:space="preserve"> del uso de prototipos</w:t>
            </w:r>
            <w:r w:rsidRPr="003870AB">
              <w:t>:</w:t>
            </w:r>
          </w:p>
          <w:p w14:paraId="00000470" w14:textId="77777777" w:rsidR="00E2274D" w:rsidRPr="003870AB" w:rsidRDefault="004018CF">
            <w:pPr>
              <w:numPr>
                <w:ilvl w:val="0"/>
                <w:numId w:val="23"/>
              </w:numPr>
              <w:pBdr>
                <w:top w:val="nil"/>
                <w:left w:val="nil"/>
                <w:bottom w:val="nil"/>
                <w:right w:val="nil"/>
                <w:between w:val="nil"/>
              </w:pBdr>
              <w:jc w:val="both"/>
            </w:pPr>
            <w:r w:rsidRPr="003870AB">
              <w:rPr>
                <w:color w:val="000000"/>
              </w:rPr>
              <w:t>El proceso de elaboración puede tomar mucho tiempo si el usuario final no tiene claro lo que desea o no decide rápidamente la validación.</w:t>
            </w:r>
          </w:p>
          <w:p w14:paraId="00000471" w14:textId="65D57AA4" w:rsidR="00E2274D" w:rsidRPr="003870AB" w:rsidRDefault="004018CF">
            <w:pPr>
              <w:numPr>
                <w:ilvl w:val="0"/>
                <w:numId w:val="23"/>
              </w:numPr>
              <w:pBdr>
                <w:top w:val="nil"/>
                <w:left w:val="nil"/>
                <w:bottom w:val="nil"/>
                <w:right w:val="nil"/>
                <w:between w:val="nil"/>
              </w:pBdr>
              <w:jc w:val="both"/>
            </w:pPr>
            <w:r w:rsidRPr="003870AB">
              <w:rPr>
                <w:color w:val="000000"/>
              </w:rPr>
              <w:t>Al recibir el prototipo puede pensar que la aplicación está terminada y no destina tiempo para mejorar</w:t>
            </w:r>
            <w:r w:rsidR="00153045" w:rsidRPr="003870AB">
              <w:rPr>
                <w:color w:val="000000"/>
              </w:rPr>
              <w:t>la.</w:t>
            </w:r>
          </w:p>
          <w:p w14:paraId="00000472" w14:textId="77777777" w:rsidR="00E2274D" w:rsidRPr="003870AB" w:rsidRDefault="004018CF">
            <w:pPr>
              <w:numPr>
                <w:ilvl w:val="0"/>
                <w:numId w:val="23"/>
              </w:numPr>
              <w:pBdr>
                <w:top w:val="nil"/>
                <w:left w:val="nil"/>
                <w:bottom w:val="nil"/>
                <w:right w:val="nil"/>
                <w:between w:val="nil"/>
              </w:pBdr>
              <w:jc w:val="both"/>
            </w:pPr>
            <w:r w:rsidRPr="003870AB">
              <w:rPr>
                <w:color w:val="000000"/>
              </w:rPr>
              <w:t>Durante la etapa de desarrollo el programador puede alterar el prototipo y generar una iteración que requiera nuevamente la validación del usuario y, en consecuencia, incrementar costo y tiempo.</w:t>
            </w:r>
          </w:p>
          <w:p w14:paraId="00000473" w14:textId="77777777" w:rsidR="00E2274D" w:rsidRPr="003870AB" w:rsidRDefault="00E2274D">
            <w:pPr>
              <w:widowControl w:val="0"/>
              <w:rPr>
                <w:color w:val="B7B7B7"/>
              </w:rPr>
            </w:pPr>
          </w:p>
        </w:tc>
      </w:tr>
    </w:tbl>
    <w:p w14:paraId="00000475" w14:textId="77777777" w:rsidR="00E2274D" w:rsidRPr="003870AB" w:rsidRDefault="00E2274D"/>
    <w:p w14:paraId="00000476" w14:textId="77777777" w:rsidR="00E2274D" w:rsidRPr="003870AB" w:rsidRDefault="00E2274D"/>
    <w:p w14:paraId="00000477" w14:textId="77777777" w:rsidR="00E2274D" w:rsidRPr="003870AB" w:rsidRDefault="00E2274D"/>
    <w:p w14:paraId="00000478" w14:textId="77777777" w:rsidR="00E2274D" w:rsidRPr="003870AB" w:rsidRDefault="00E2274D"/>
    <w:p w14:paraId="00000479" w14:textId="77777777" w:rsidR="00E2274D" w:rsidRPr="003870AB" w:rsidRDefault="00E2274D"/>
    <w:p w14:paraId="0000047A" w14:textId="77777777" w:rsidR="00E2274D" w:rsidRPr="003870AB" w:rsidRDefault="00E2274D"/>
    <w:p w14:paraId="0000047B" w14:textId="77777777" w:rsidR="00E2274D" w:rsidRPr="003870AB" w:rsidRDefault="00E2274D"/>
    <w:p w14:paraId="0000047C" w14:textId="77777777" w:rsidR="00E2274D" w:rsidRPr="003870AB" w:rsidRDefault="00E2274D"/>
    <w:p w14:paraId="0000047D" w14:textId="77777777" w:rsidR="00E2274D" w:rsidRPr="003870AB" w:rsidRDefault="004018CF">
      <w:pPr>
        <w:pStyle w:val="Ttulo2"/>
        <w:numPr>
          <w:ilvl w:val="1"/>
          <w:numId w:val="4"/>
        </w:numPr>
        <w:rPr>
          <w:b w:val="0"/>
        </w:rPr>
      </w:pPr>
      <w:bookmarkStart w:id="145" w:name="_heading=h.3fwokq0" w:colFirst="0" w:colLast="0"/>
      <w:bookmarkEnd w:id="145"/>
      <w:r w:rsidRPr="003870AB">
        <w:rPr>
          <w:b w:val="0"/>
        </w:rPr>
        <w:t>Generación de documentación</w:t>
      </w:r>
    </w:p>
    <w:p w14:paraId="0000047E" w14:textId="77777777" w:rsidR="00E2274D" w:rsidRPr="003870AB" w:rsidRDefault="00E2274D">
      <w:pPr>
        <w:jc w:val="both"/>
        <w:rPr>
          <w:b/>
        </w:rPr>
      </w:pPr>
    </w:p>
    <w:tbl>
      <w:tblPr>
        <w:tblStyle w:val="afffffffffffffffffc"/>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1"/>
        <w:gridCol w:w="12877"/>
      </w:tblGrid>
      <w:tr w:rsidR="00E2274D" w:rsidRPr="003870AB" w14:paraId="759A9100" w14:textId="77777777">
        <w:trPr>
          <w:trHeight w:val="580"/>
        </w:trPr>
        <w:tc>
          <w:tcPr>
            <w:tcW w:w="143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7F" w14:textId="77777777" w:rsidR="00E2274D" w:rsidRPr="003870AB" w:rsidRDefault="004018CF">
            <w:pPr>
              <w:widowControl w:val="0"/>
              <w:rPr>
                <w:b/>
              </w:rPr>
            </w:pPr>
            <w:r w:rsidRPr="003870AB">
              <w:rPr>
                <w:b/>
              </w:rPr>
              <w:t>Tipo de recurso</w:t>
            </w:r>
          </w:p>
        </w:tc>
        <w:tc>
          <w:tcPr>
            <w:tcW w:w="1287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80" w14:textId="77777777" w:rsidR="00E2274D" w:rsidRPr="003870AB" w:rsidRDefault="004018CF">
            <w:pPr>
              <w:pStyle w:val="Ttulo"/>
              <w:jc w:val="center"/>
              <w:rPr>
                <w:b/>
                <w:sz w:val="22"/>
                <w:szCs w:val="22"/>
              </w:rPr>
            </w:pPr>
            <w:r w:rsidRPr="003870AB">
              <w:rPr>
                <w:b/>
                <w:sz w:val="22"/>
                <w:szCs w:val="22"/>
              </w:rPr>
              <w:t>Cajón de texto de color</w:t>
            </w:r>
          </w:p>
        </w:tc>
      </w:tr>
      <w:tr w:rsidR="00E2274D" w:rsidRPr="003870AB" w14:paraId="1AF23304" w14:textId="77777777">
        <w:trPr>
          <w:trHeight w:val="420"/>
        </w:trPr>
        <w:tc>
          <w:tcPr>
            <w:tcW w:w="143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81" w14:textId="63CB7E1F" w:rsidR="00E2274D" w:rsidRPr="003870AB" w:rsidRDefault="00000000">
            <w:pPr>
              <w:jc w:val="both"/>
            </w:pPr>
            <w:sdt>
              <w:sdtPr>
                <w:tag w:val="goog_rdk_101"/>
                <w:id w:val="-1955397715"/>
              </w:sdtPr>
              <w:sdtContent>
                <w:commentRangeStart w:id="146"/>
              </w:sdtContent>
            </w:sdt>
            <w:commentRangeEnd w:id="146"/>
            <w:r w:rsidR="004018CF" w:rsidRPr="003870AB">
              <w:commentReference w:id="146"/>
            </w:r>
            <w:r w:rsidR="004018CF" w:rsidRPr="003870AB">
              <w:t xml:space="preserve">El documento </w:t>
            </w:r>
            <w:r w:rsidR="00D372AE" w:rsidRPr="003870AB">
              <w:t xml:space="preserve">de </w:t>
            </w:r>
            <w:r w:rsidR="004018CF" w:rsidRPr="003870AB">
              <w:t xml:space="preserve">especificación de requisitos es el resultado del levantamiento, análisis y organización de la información recopilada con los clientes/usuarios y patrocinadores, escritas en lenguaje natural sin considerar términos técnicos. La finalidad de este documento es comunicar con precisión los requisitos a los encargados de desarrollar el </w:t>
            </w:r>
            <w:r w:rsidR="008A5597" w:rsidRPr="008A5597">
              <w:rPr>
                <w:i/>
                <w:iCs/>
              </w:rPr>
              <w:t>software</w:t>
            </w:r>
            <w:r w:rsidR="004018CF" w:rsidRPr="003870AB">
              <w:t>, áreas del negocio o clientes/usuarios que usar</w:t>
            </w:r>
            <w:r w:rsidR="00D372AE" w:rsidRPr="003870AB">
              <w:t>á</w:t>
            </w:r>
            <w:r w:rsidR="004018CF" w:rsidRPr="003870AB">
              <w:t>n el producto.</w:t>
            </w:r>
            <w:r w:rsidR="004018CF" w:rsidRPr="003870AB">
              <w:rPr>
                <w:noProof/>
              </w:rPr>
              <w:drawing>
                <wp:anchor distT="0" distB="0" distL="114300" distR="114300" simplePos="0" relativeHeight="251662336" behindDoc="0" locked="0" layoutInCell="1" hidden="0" allowOverlap="1" wp14:anchorId="0B6FE18D" wp14:editId="5E2C94FE">
                  <wp:simplePos x="0" y="0"/>
                  <wp:positionH relativeFrom="column">
                    <wp:posOffset>5298440</wp:posOffset>
                  </wp:positionH>
                  <wp:positionV relativeFrom="paragraph">
                    <wp:posOffset>19050</wp:posOffset>
                  </wp:positionV>
                  <wp:extent cx="3400425" cy="1824990"/>
                  <wp:effectExtent l="0" t="0" r="0" b="0"/>
                  <wp:wrapSquare wrapText="bothSides" distT="0" distB="0" distL="114300" distR="114300"/>
                  <wp:docPr id="791" name="image106.jpg" descr="Plataforma o servicio en línea de etapa de madurez período del ciclo de vida del proyecto implementación y desarrollo de proyectos comerciales ilustración plana vectorial"/>
                  <wp:cNvGraphicFramePr/>
                  <a:graphic xmlns:a="http://schemas.openxmlformats.org/drawingml/2006/main">
                    <a:graphicData uri="http://schemas.openxmlformats.org/drawingml/2006/picture">
                      <pic:pic xmlns:pic="http://schemas.openxmlformats.org/drawingml/2006/picture">
                        <pic:nvPicPr>
                          <pic:cNvPr id="0" name="image106.jpg" descr="Plataforma o servicio en línea de etapa de madurez período del ciclo de vida del proyecto implementación y desarrollo de proyectos comerciales ilustración plana vectorial"/>
                          <pic:cNvPicPr preferRelativeResize="0"/>
                        </pic:nvPicPr>
                        <pic:blipFill>
                          <a:blip r:embed="rId128"/>
                          <a:srcRect t="19425"/>
                          <a:stretch>
                            <a:fillRect/>
                          </a:stretch>
                        </pic:blipFill>
                        <pic:spPr>
                          <a:xfrm>
                            <a:off x="0" y="0"/>
                            <a:ext cx="3400425" cy="1824990"/>
                          </a:xfrm>
                          <a:prstGeom prst="rect">
                            <a:avLst/>
                          </a:prstGeom>
                          <a:ln/>
                        </pic:spPr>
                      </pic:pic>
                    </a:graphicData>
                  </a:graphic>
                </wp:anchor>
              </w:drawing>
            </w:r>
          </w:p>
          <w:p w14:paraId="00000482" w14:textId="77777777" w:rsidR="00E2274D" w:rsidRPr="003870AB" w:rsidRDefault="00E2274D">
            <w:pPr>
              <w:widowControl w:val="0"/>
              <w:jc w:val="both"/>
            </w:pPr>
          </w:p>
          <w:p w14:paraId="00000483" w14:textId="77777777" w:rsidR="00E2274D" w:rsidRPr="003870AB" w:rsidRDefault="004018CF">
            <w:pPr>
              <w:widowControl w:val="0"/>
              <w:jc w:val="right"/>
              <w:rPr>
                <w:color w:val="B7B7B7"/>
              </w:rPr>
            </w:pPr>
            <w:r w:rsidRPr="003870AB">
              <w:rPr>
                <w:rFonts w:eastAsia="Quattrocento Sans"/>
              </w:rPr>
              <w:t>Imagen: 228131_i342</w:t>
            </w:r>
          </w:p>
        </w:tc>
      </w:tr>
    </w:tbl>
    <w:p w14:paraId="00000485" w14:textId="77777777" w:rsidR="00E2274D" w:rsidRPr="003870AB" w:rsidRDefault="00E2274D"/>
    <w:p w14:paraId="00000486" w14:textId="77777777" w:rsidR="00E2274D" w:rsidRPr="003870AB" w:rsidRDefault="00E2274D"/>
    <w:p w14:paraId="00000487" w14:textId="77777777" w:rsidR="00E2274D" w:rsidRPr="003870AB" w:rsidRDefault="00E2274D"/>
    <w:p w14:paraId="00000488" w14:textId="77777777" w:rsidR="00E2274D" w:rsidRPr="003870AB" w:rsidRDefault="00E2274D"/>
    <w:p w14:paraId="00000489" w14:textId="77777777" w:rsidR="00E2274D" w:rsidRPr="003870AB" w:rsidRDefault="00E2274D"/>
    <w:p w14:paraId="0000048A" w14:textId="77777777" w:rsidR="00E2274D" w:rsidRPr="003870AB" w:rsidRDefault="00E2274D"/>
    <w:p w14:paraId="0000048B" w14:textId="77777777" w:rsidR="00E2274D" w:rsidRPr="003870AB" w:rsidRDefault="00E2274D"/>
    <w:p w14:paraId="0000048C" w14:textId="77777777" w:rsidR="00E2274D" w:rsidRPr="003870AB" w:rsidRDefault="00E2274D"/>
    <w:tbl>
      <w:tblPr>
        <w:tblStyle w:val="afffffffffffffff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2"/>
        <w:gridCol w:w="659"/>
        <w:gridCol w:w="11010"/>
      </w:tblGrid>
      <w:tr w:rsidR="00E2274D" w:rsidRPr="003870AB" w14:paraId="589BCEC2" w14:textId="77777777">
        <w:trPr>
          <w:trHeight w:val="580"/>
        </w:trPr>
        <w:tc>
          <w:tcPr>
            <w:tcW w:w="2401"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8D" w14:textId="77777777" w:rsidR="00E2274D" w:rsidRPr="003870AB" w:rsidRDefault="00E2274D">
            <w:pPr>
              <w:widowControl w:val="0"/>
              <w:jc w:val="center"/>
              <w:rPr>
                <w:b/>
              </w:rPr>
            </w:pPr>
          </w:p>
          <w:p w14:paraId="0000048E" w14:textId="77777777" w:rsidR="00E2274D" w:rsidRPr="003870AB" w:rsidRDefault="004018CF">
            <w:pPr>
              <w:widowControl w:val="0"/>
              <w:jc w:val="center"/>
              <w:rPr>
                <w:b/>
              </w:rPr>
            </w:pPr>
            <w:r w:rsidRPr="003870AB">
              <w:rPr>
                <w:b/>
              </w:rPr>
              <w:t>Tipo de recurso</w:t>
            </w:r>
          </w:p>
        </w:tc>
        <w:tc>
          <w:tcPr>
            <w:tcW w:w="1101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90" w14:textId="77777777" w:rsidR="00E2274D" w:rsidRPr="003870AB" w:rsidRDefault="004018CF">
            <w:pPr>
              <w:pStyle w:val="Ttulo"/>
              <w:widowControl w:val="0"/>
              <w:jc w:val="center"/>
              <w:rPr>
                <w:sz w:val="22"/>
                <w:szCs w:val="22"/>
              </w:rPr>
            </w:pPr>
            <w:r w:rsidRPr="003870AB">
              <w:rPr>
                <w:sz w:val="22"/>
                <w:szCs w:val="22"/>
              </w:rPr>
              <w:t xml:space="preserve">Pestañas o </w:t>
            </w:r>
            <w:proofErr w:type="spellStart"/>
            <w:r w:rsidRPr="003870AB">
              <w:rPr>
                <w:sz w:val="22"/>
                <w:szCs w:val="22"/>
              </w:rPr>
              <w:t>tabs</w:t>
            </w:r>
            <w:proofErr w:type="spellEnd"/>
            <w:r w:rsidRPr="003870AB">
              <w:rPr>
                <w:sz w:val="22"/>
                <w:szCs w:val="22"/>
              </w:rPr>
              <w:t xml:space="preserve"> Verticales</w:t>
            </w:r>
          </w:p>
        </w:tc>
      </w:tr>
      <w:tr w:rsidR="00E2274D" w:rsidRPr="003870AB" w14:paraId="6C57CC0E" w14:textId="77777777">
        <w:trPr>
          <w:trHeight w:val="420"/>
        </w:trPr>
        <w:tc>
          <w:tcPr>
            <w:tcW w:w="240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1" w14:textId="77777777" w:rsidR="00E2274D" w:rsidRPr="003870AB" w:rsidRDefault="004018CF">
            <w:pPr>
              <w:widowControl w:val="0"/>
              <w:rPr>
                <w:b/>
              </w:rPr>
            </w:pPr>
            <w:r w:rsidRPr="003870AB">
              <w:rPr>
                <w:b/>
              </w:rPr>
              <w:t>Introducción</w:t>
            </w:r>
          </w:p>
        </w:tc>
        <w:tc>
          <w:tcPr>
            <w:tcW w:w="1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3" w14:textId="1459A9C7" w:rsidR="00E2274D" w:rsidRPr="003870AB" w:rsidRDefault="00D372AE">
            <w:pPr>
              <w:jc w:val="both"/>
            </w:pPr>
            <w:r w:rsidRPr="003870AB">
              <w:t xml:space="preserve">El documento de especificación de requisitos </w:t>
            </w:r>
            <w:r w:rsidR="004018CF" w:rsidRPr="003870AB">
              <w:t>contiene la descripción de requerimientos funcionales y no-funcionales como:</w:t>
            </w:r>
          </w:p>
        </w:tc>
      </w:tr>
      <w:tr w:rsidR="00E2274D" w:rsidRPr="003870AB" w14:paraId="4B78C7AB" w14:textId="77777777">
        <w:trPr>
          <w:trHeight w:val="420"/>
        </w:trPr>
        <w:tc>
          <w:tcPr>
            <w:tcW w:w="1341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4" w14:textId="77777777" w:rsidR="00E2274D" w:rsidRPr="003870AB" w:rsidRDefault="00000000">
            <w:pPr>
              <w:widowControl w:val="0"/>
              <w:jc w:val="center"/>
              <w:rPr>
                <w:b/>
                <w:color w:val="A6A6A6"/>
              </w:rPr>
            </w:pPr>
            <w:sdt>
              <w:sdtPr>
                <w:tag w:val="goog_rdk_102"/>
                <w:id w:val="-25722684"/>
              </w:sdtPr>
              <w:sdtContent>
                <w:commentRangeStart w:id="147"/>
              </w:sdtContent>
            </w:sdt>
            <w:r w:rsidR="004018CF" w:rsidRPr="003870AB">
              <w:rPr>
                <w:noProof/>
              </w:rPr>
              <w:drawing>
                <wp:inline distT="0" distB="0" distL="0" distR="0" wp14:anchorId="6F5CCC02" wp14:editId="560B4C9B">
                  <wp:extent cx="3104384" cy="2067937"/>
                  <wp:effectExtent l="0" t="0" r="0" b="0"/>
                  <wp:docPr id="693" name="image3.jpg" descr="Ilustración de concepto de archivos de texto"/>
                  <wp:cNvGraphicFramePr/>
                  <a:graphic xmlns:a="http://schemas.openxmlformats.org/drawingml/2006/main">
                    <a:graphicData uri="http://schemas.openxmlformats.org/drawingml/2006/picture">
                      <pic:pic xmlns:pic="http://schemas.openxmlformats.org/drawingml/2006/picture">
                        <pic:nvPicPr>
                          <pic:cNvPr id="0" name="image3.jpg" descr="Ilustración de concepto de archivos de texto"/>
                          <pic:cNvPicPr preferRelativeResize="0"/>
                        </pic:nvPicPr>
                        <pic:blipFill>
                          <a:blip r:embed="rId129"/>
                          <a:srcRect/>
                          <a:stretch>
                            <a:fillRect/>
                          </a:stretch>
                        </pic:blipFill>
                        <pic:spPr>
                          <a:xfrm>
                            <a:off x="0" y="0"/>
                            <a:ext cx="3104384" cy="2067937"/>
                          </a:xfrm>
                          <a:prstGeom prst="rect">
                            <a:avLst/>
                          </a:prstGeom>
                          <a:ln/>
                        </pic:spPr>
                      </pic:pic>
                    </a:graphicData>
                  </a:graphic>
                </wp:inline>
              </w:drawing>
            </w:r>
            <w:commentRangeEnd w:id="147"/>
            <w:r w:rsidR="004018CF" w:rsidRPr="003870AB">
              <w:commentReference w:id="147"/>
            </w:r>
          </w:p>
          <w:p w14:paraId="00000495" w14:textId="77777777" w:rsidR="00E2274D" w:rsidRPr="003870AB" w:rsidRDefault="004018CF">
            <w:pPr>
              <w:widowControl w:val="0"/>
              <w:jc w:val="center"/>
              <w:rPr>
                <w:b/>
                <w:color w:val="A6A6A6"/>
              </w:rPr>
            </w:pPr>
            <w:r w:rsidRPr="003870AB">
              <w:rPr>
                <w:rFonts w:eastAsia="Quattrocento Sans"/>
              </w:rPr>
              <w:t>Imagen: 228131_i343</w:t>
            </w:r>
          </w:p>
        </w:tc>
      </w:tr>
      <w:tr w:rsidR="00E2274D" w:rsidRPr="003870AB" w14:paraId="7390B9B8" w14:textId="77777777">
        <w:trPr>
          <w:trHeight w:val="420"/>
        </w:trPr>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8" w14:textId="1422F896" w:rsidR="00E2274D" w:rsidRPr="003870AB" w:rsidRDefault="004018CF">
            <w:pPr>
              <w:jc w:val="both"/>
            </w:pPr>
            <w:r w:rsidRPr="003870AB">
              <w:t xml:space="preserve">Requerimientos funcionales y no-funcionales </w:t>
            </w:r>
          </w:p>
          <w:p w14:paraId="00000499" w14:textId="77777777" w:rsidR="00E2274D" w:rsidRPr="003870AB" w:rsidRDefault="00E2274D">
            <w:pPr>
              <w:widowControl w:val="0"/>
            </w:pPr>
          </w:p>
        </w:tc>
        <w:tc>
          <w:tcPr>
            <w:tcW w:w="116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B" w14:textId="77777777" w:rsidR="00E2274D" w:rsidRPr="003870AB" w:rsidRDefault="004018CF">
            <w:pPr>
              <w:numPr>
                <w:ilvl w:val="0"/>
                <w:numId w:val="24"/>
              </w:numPr>
              <w:pBdr>
                <w:top w:val="nil"/>
                <w:left w:val="nil"/>
                <w:bottom w:val="nil"/>
                <w:right w:val="nil"/>
                <w:between w:val="nil"/>
              </w:pBdr>
              <w:jc w:val="both"/>
            </w:pPr>
            <w:r w:rsidRPr="003870AB">
              <w:rPr>
                <w:color w:val="000000"/>
              </w:rPr>
              <w:t>Especificación de los datos a ser ingresados en el sistema.</w:t>
            </w:r>
          </w:p>
          <w:p w14:paraId="0000049C" w14:textId="77777777" w:rsidR="00E2274D" w:rsidRPr="003870AB" w:rsidRDefault="004018CF">
            <w:pPr>
              <w:numPr>
                <w:ilvl w:val="0"/>
                <w:numId w:val="24"/>
              </w:numPr>
              <w:pBdr>
                <w:top w:val="nil"/>
                <w:left w:val="nil"/>
                <w:bottom w:val="nil"/>
                <w:right w:val="nil"/>
                <w:between w:val="nil"/>
              </w:pBdr>
              <w:jc w:val="both"/>
            </w:pPr>
            <w:r w:rsidRPr="003870AB">
              <w:rPr>
                <w:color w:val="000000"/>
              </w:rPr>
              <w:t>Descripción de las operaciones a ser realizadas por cada pantalla.</w:t>
            </w:r>
          </w:p>
          <w:p w14:paraId="0000049D" w14:textId="77777777" w:rsidR="00E2274D" w:rsidRPr="003870AB" w:rsidRDefault="004018CF">
            <w:pPr>
              <w:numPr>
                <w:ilvl w:val="0"/>
                <w:numId w:val="24"/>
              </w:numPr>
              <w:pBdr>
                <w:top w:val="nil"/>
                <w:left w:val="nil"/>
                <w:bottom w:val="nil"/>
                <w:right w:val="nil"/>
                <w:between w:val="nil"/>
              </w:pBdr>
              <w:jc w:val="both"/>
            </w:pPr>
            <w:r w:rsidRPr="003870AB">
              <w:rPr>
                <w:color w:val="000000"/>
              </w:rPr>
              <w:t>Descripción de los flujos de trabajo realizados por el sistema.</w:t>
            </w:r>
          </w:p>
          <w:p w14:paraId="0000049E" w14:textId="77777777" w:rsidR="00E2274D" w:rsidRPr="003870AB" w:rsidRDefault="004018CF">
            <w:pPr>
              <w:numPr>
                <w:ilvl w:val="0"/>
                <w:numId w:val="24"/>
              </w:numPr>
              <w:pBdr>
                <w:top w:val="nil"/>
                <w:left w:val="nil"/>
                <w:bottom w:val="nil"/>
                <w:right w:val="nil"/>
                <w:between w:val="nil"/>
              </w:pBdr>
              <w:jc w:val="both"/>
            </w:pPr>
            <w:r w:rsidRPr="003870AB">
              <w:rPr>
                <w:color w:val="000000"/>
              </w:rPr>
              <w:t>Generación de reportes del sistema y otras salidas.</w:t>
            </w:r>
          </w:p>
          <w:p w14:paraId="0000049F" w14:textId="77777777" w:rsidR="00E2274D" w:rsidRPr="003870AB" w:rsidRDefault="004018CF">
            <w:pPr>
              <w:numPr>
                <w:ilvl w:val="0"/>
                <w:numId w:val="24"/>
              </w:numPr>
              <w:pBdr>
                <w:top w:val="nil"/>
                <w:left w:val="nil"/>
                <w:bottom w:val="nil"/>
                <w:right w:val="nil"/>
                <w:between w:val="nil"/>
              </w:pBdr>
              <w:jc w:val="both"/>
            </w:pPr>
            <w:r w:rsidRPr="003870AB">
              <w:rPr>
                <w:color w:val="000000"/>
              </w:rPr>
              <w:t>Control de acceso para ingresar datos en el sistema.</w:t>
            </w:r>
          </w:p>
          <w:p w14:paraId="000004A0" w14:textId="77777777" w:rsidR="00E2274D" w:rsidRPr="003870AB" w:rsidRDefault="004018CF">
            <w:pPr>
              <w:numPr>
                <w:ilvl w:val="0"/>
                <w:numId w:val="24"/>
              </w:numPr>
              <w:pBdr>
                <w:top w:val="nil"/>
                <w:left w:val="nil"/>
                <w:bottom w:val="nil"/>
                <w:right w:val="nil"/>
                <w:between w:val="nil"/>
              </w:pBdr>
              <w:jc w:val="both"/>
            </w:pPr>
            <w:r w:rsidRPr="003870AB">
              <w:rPr>
                <w:color w:val="000000"/>
              </w:rPr>
              <w:t>Conformidad con reglamentos y regulaciones aplicables.</w:t>
            </w:r>
          </w:p>
          <w:p w14:paraId="000004A1" w14:textId="77777777" w:rsidR="00E2274D" w:rsidRPr="003870AB" w:rsidRDefault="00E2274D">
            <w:pPr>
              <w:pBdr>
                <w:top w:val="nil"/>
                <w:left w:val="nil"/>
                <w:bottom w:val="nil"/>
                <w:right w:val="nil"/>
                <w:between w:val="nil"/>
              </w:pBdr>
              <w:jc w:val="both"/>
            </w:pPr>
          </w:p>
        </w:tc>
      </w:tr>
      <w:tr w:rsidR="00E2274D" w:rsidRPr="003870AB" w14:paraId="1231B671" w14:textId="77777777">
        <w:trPr>
          <w:trHeight w:val="420"/>
        </w:trPr>
        <w:tc>
          <w:tcPr>
            <w:tcW w:w="1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3" w14:textId="77777777" w:rsidR="00E2274D" w:rsidRPr="003870AB" w:rsidRDefault="004018CF">
            <w:pPr>
              <w:widowControl w:val="0"/>
            </w:pPr>
            <w:r w:rsidRPr="003870AB">
              <w:t xml:space="preserve">Documentación </w:t>
            </w:r>
          </w:p>
        </w:tc>
        <w:tc>
          <w:tcPr>
            <w:tcW w:w="1166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A4" w14:textId="5722F90D" w:rsidR="00E2274D" w:rsidRPr="003870AB" w:rsidRDefault="004018CF">
            <w:pPr>
              <w:jc w:val="both"/>
            </w:pPr>
            <w:r w:rsidRPr="003870AB">
              <w:t>La documentación técnica sirve para conocer todos los aspectos de la aplicación y del proceso de desarrollo. Automatizar la documentación de requerimientos facilita recolectar las ideas del equipo, conocimiento y distintos planes de acción a seguir, al tiempo que simplifica la presentación de informes y otras ventajas</w:t>
            </w:r>
            <w:r w:rsidR="0019371C" w:rsidRPr="003870AB">
              <w:t>.</w:t>
            </w:r>
          </w:p>
          <w:p w14:paraId="000004A5" w14:textId="77777777" w:rsidR="00E2274D" w:rsidRPr="003870AB" w:rsidRDefault="004018CF">
            <w:pPr>
              <w:numPr>
                <w:ilvl w:val="0"/>
                <w:numId w:val="3"/>
              </w:numPr>
              <w:pBdr>
                <w:top w:val="nil"/>
                <w:left w:val="nil"/>
                <w:bottom w:val="nil"/>
                <w:right w:val="nil"/>
                <w:between w:val="nil"/>
              </w:pBdr>
              <w:jc w:val="both"/>
            </w:pPr>
            <w:r w:rsidRPr="003870AB">
              <w:rPr>
                <w:color w:val="000000"/>
              </w:rPr>
              <w:t>Edición colaborativa.</w:t>
            </w:r>
          </w:p>
          <w:p w14:paraId="000004A6" w14:textId="77777777" w:rsidR="00E2274D" w:rsidRPr="003870AB" w:rsidRDefault="004018CF">
            <w:pPr>
              <w:numPr>
                <w:ilvl w:val="0"/>
                <w:numId w:val="3"/>
              </w:numPr>
              <w:pBdr>
                <w:top w:val="nil"/>
                <w:left w:val="nil"/>
                <w:bottom w:val="nil"/>
                <w:right w:val="nil"/>
                <w:between w:val="nil"/>
              </w:pBdr>
              <w:jc w:val="both"/>
            </w:pPr>
            <w:r w:rsidRPr="003870AB">
              <w:rPr>
                <w:color w:val="000000"/>
              </w:rPr>
              <w:t>Generar informes para patrocinadores e interesados.</w:t>
            </w:r>
          </w:p>
          <w:p w14:paraId="000004A7" w14:textId="77777777" w:rsidR="00E2274D" w:rsidRPr="003870AB" w:rsidRDefault="004018CF">
            <w:pPr>
              <w:numPr>
                <w:ilvl w:val="0"/>
                <w:numId w:val="3"/>
              </w:numPr>
              <w:pBdr>
                <w:top w:val="nil"/>
                <w:left w:val="nil"/>
                <w:bottom w:val="nil"/>
                <w:right w:val="nil"/>
                <w:between w:val="nil"/>
              </w:pBdr>
              <w:jc w:val="both"/>
            </w:pPr>
            <w:r w:rsidRPr="003870AB">
              <w:rPr>
                <w:color w:val="000000"/>
              </w:rPr>
              <w:t>Conformar el conocimiento base del negocio.</w:t>
            </w:r>
          </w:p>
          <w:p w14:paraId="000004A8" w14:textId="77777777" w:rsidR="00E2274D" w:rsidRPr="003870AB" w:rsidRDefault="004018CF">
            <w:pPr>
              <w:numPr>
                <w:ilvl w:val="0"/>
                <w:numId w:val="3"/>
              </w:numPr>
              <w:pBdr>
                <w:top w:val="nil"/>
                <w:left w:val="nil"/>
                <w:bottom w:val="nil"/>
                <w:right w:val="nil"/>
                <w:between w:val="nil"/>
              </w:pBdr>
              <w:jc w:val="both"/>
            </w:pPr>
            <w:r w:rsidRPr="003870AB">
              <w:rPr>
                <w:color w:val="000000"/>
              </w:rPr>
              <w:t>Presentar informes sobre avances, problemas o cambios.</w:t>
            </w:r>
          </w:p>
          <w:p w14:paraId="000004A9" w14:textId="77777777" w:rsidR="00E2274D" w:rsidRPr="003870AB" w:rsidRDefault="00E2274D">
            <w:pPr>
              <w:widowControl w:val="0"/>
            </w:pPr>
          </w:p>
        </w:tc>
      </w:tr>
    </w:tbl>
    <w:p w14:paraId="000004AB" w14:textId="77777777" w:rsidR="00E2274D" w:rsidRPr="003870AB" w:rsidRDefault="00E2274D"/>
    <w:p w14:paraId="000004AC" w14:textId="77777777" w:rsidR="00E2274D" w:rsidRPr="003870AB" w:rsidRDefault="00E2274D"/>
    <w:p w14:paraId="000004AD" w14:textId="73B948FA" w:rsidR="00E2274D" w:rsidRPr="003870AB" w:rsidRDefault="004018CF">
      <w:pPr>
        <w:keepNext/>
        <w:pBdr>
          <w:top w:val="nil"/>
          <w:left w:val="nil"/>
          <w:bottom w:val="nil"/>
          <w:right w:val="nil"/>
          <w:between w:val="nil"/>
        </w:pBdr>
        <w:spacing w:after="200" w:line="240" w:lineRule="auto"/>
        <w:rPr>
          <w:i/>
          <w:color w:val="000000"/>
        </w:rPr>
      </w:pPr>
      <w:r w:rsidRPr="003870AB">
        <w:rPr>
          <w:b/>
          <w:color w:val="000000"/>
        </w:rPr>
        <w:t xml:space="preserve">Figura </w:t>
      </w:r>
      <w:r w:rsidR="00841D02" w:rsidRPr="003870AB">
        <w:rPr>
          <w:b/>
          <w:color w:val="000000"/>
        </w:rPr>
        <w:t>15</w:t>
      </w:r>
      <w:r w:rsidRPr="003870AB">
        <w:rPr>
          <w:i/>
          <w:color w:val="000000"/>
        </w:rPr>
        <w:br/>
        <w:t>Características de las herramientas para documentación de requisitos</w:t>
      </w:r>
    </w:p>
    <w:p w14:paraId="000004AE" w14:textId="77777777" w:rsidR="00E2274D" w:rsidRPr="003870AB" w:rsidRDefault="00000000">
      <w:sdt>
        <w:sdtPr>
          <w:tag w:val="goog_rdk_103"/>
          <w:id w:val="811680728"/>
        </w:sdtPr>
        <w:sdtContent>
          <w:commentRangeStart w:id="148"/>
        </w:sdtContent>
      </w:sdt>
      <w:r w:rsidR="004018CF" w:rsidRPr="003870AB">
        <w:rPr>
          <w:noProof/>
        </w:rPr>
        <w:drawing>
          <wp:inline distT="0" distB="0" distL="0" distR="0" wp14:anchorId="0A86B519" wp14:editId="6CDE2AF0">
            <wp:extent cx="1902564" cy="3811871"/>
            <wp:effectExtent l="0" t="0" r="0" b="0"/>
            <wp:docPr id="69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0"/>
                    <a:srcRect/>
                    <a:stretch>
                      <a:fillRect/>
                    </a:stretch>
                  </pic:blipFill>
                  <pic:spPr>
                    <a:xfrm>
                      <a:off x="0" y="0"/>
                      <a:ext cx="1902564" cy="3811871"/>
                    </a:xfrm>
                    <a:prstGeom prst="rect">
                      <a:avLst/>
                    </a:prstGeom>
                    <a:ln/>
                  </pic:spPr>
                </pic:pic>
              </a:graphicData>
            </a:graphic>
          </wp:inline>
        </w:drawing>
      </w:r>
      <w:commentRangeEnd w:id="148"/>
      <w:r w:rsidR="004018CF" w:rsidRPr="003870AB">
        <w:commentReference w:id="148"/>
      </w:r>
    </w:p>
    <w:p w14:paraId="767ED1F4" w14:textId="1EA7B3AC" w:rsidR="005D5AE7" w:rsidRPr="003870AB" w:rsidRDefault="004018CF" w:rsidP="005D5AE7">
      <w:pPr>
        <w:pBdr>
          <w:top w:val="nil"/>
          <w:left w:val="nil"/>
          <w:bottom w:val="nil"/>
          <w:right w:val="nil"/>
          <w:between w:val="nil"/>
        </w:pBdr>
        <w:ind w:left="720" w:hanging="720"/>
        <w:rPr>
          <w:color w:val="000000"/>
        </w:rPr>
      </w:pPr>
      <w:r w:rsidRPr="003870AB">
        <w:rPr>
          <w:i/>
        </w:rPr>
        <w:t>Nota.</w:t>
      </w:r>
      <w:r w:rsidRPr="003870AB">
        <w:t xml:space="preserve"> Adaptad</w:t>
      </w:r>
      <w:r w:rsidR="005D5AE7" w:rsidRPr="003870AB">
        <w:t xml:space="preserve">a de </w:t>
      </w:r>
      <w:r w:rsidR="005D5AE7" w:rsidRPr="003870AB">
        <w:rPr>
          <w:i/>
          <w:color w:val="000000"/>
        </w:rPr>
        <w:t>Las mejores herramientas de gestión de requisitos en 2022</w:t>
      </w:r>
      <w:r w:rsidR="005D5AE7" w:rsidRPr="003870AB">
        <w:rPr>
          <w:color w:val="000000"/>
        </w:rPr>
        <w:t xml:space="preserve">. </w:t>
      </w:r>
      <w:r w:rsidRPr="003870AB">
        <w:t xml:space="preserve"> Aston</w:t>
      </w:r>
      <w:r w:rsidR="005D5AE7" w:rsidRPr="003870AB">
        <w:t>, B.</w:t>
      </w:r>
      <w:r w:rsidRPr="003870AB">
        <w:t xml:space="preserve"> (2021)</w:t>
      </w:r>
      <w:r w:rsidR="005D5AE7" w:rsidRPr="003870AB">
        <w:t xml:space="preserve">. </w:t>
      </w:r>
      <w:hyperlink r:id="rId131">
        <w:r w:rsidR="005D5AE7" w:rsidRPr="003870AB">
          <w:rPr>
            <w:color w:val="0000FF"/>
            <w:u w:val="single"/>
          </w:rPr>
          <w:t>https://thedigitalprojectmanager.com/es/tools/herramientas-gestion-requisitos/</w:t>
        </w:r>
      </w:hyperlink>
      <w:r w:rsidR="005D5AE7" w:rsidRPr="003870AB">
        <w:rPr>
          <w:color w:val="000000"/>
        </w:rPr>
        <w:t xml:space="preserve"> </w:t>
      </w:r>
    </w:p>
    <w:p w14:paraId="45E772DF" w14:textId="77777777" w:rsidR="008F286F" w:rsidRPr="003870AB" w:rsidRDefault="008F286F">
      <w:pPr>
        <w:rPr>
          <w:b/>
        </w:rPr>
      </w:pPr>
    </w:p>
    <w:p w14:paraId="000004B3" w14:textId="22A48F46" w:rsidR="00E2274D" w:rsidRPr="003870AB" w:rsidRDefault="0019371C">
      <w:pPr>
        <w:rPr>
          <w:b/>
        </w:rPr>
      </w:pPr>
      <w:r w:rsidRPr="003870AB">
        <w:rPr>
          <w:b/>
        </w:rPr>
        <w:t>Síntesis</w:t>
      </w:r>
    </w:p>
    <w:tbl>
      <w:tblPr>
        <w:tblStyle w:val="affffffffff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1300"/>
      </w:tblGrid>
      <w:tr w:rsidR="00E2274D" w:rsidRPr="003870AB" w14:paraId="144FC0C9" w14:textId="77777777">
        <w:tc>
          <w:tcPr>
            <w:tcW w:w="2122" w:type="dxa"/>
            <w:shd w:val="clear" w:color="auto" w:fill="C6D9F1"/>
          </w:tcPr>
          <w:p w14:paraId="000004B4" w14:textId="77777777" w:rsidR="00E2274D" w:rsidRPr="003870AB" w:rsidRDefault="004018CF">
            <w:pPr>
              <w:jc w:val="center"/>
              <w:rPr>
                <w:b/>
              </w:rPr>
            </w:pPr>
            <w:r w:rsidRPr="003870AB">
              <w:rPr>
                <w:b/>
              </w:rPr>
              <w:t>Tipo de recurso</w:t>
            </w:r>
          </w:p>
        </w:tc>
        <w:tc>
          <w:tcPr>
            <w:tcW w:w="11300" w:type="dxa"/>
            <w:shd w:val="clear" w:color="auto" w:fill="C6D9F1"/>
          </w:tcPr>
          <w:p w14:paraId="000004B5" w14:textId="77777777" w:rsidR="00E2274D" w:rsidRPr="003870AB" w:rsidRDefault="004018CF">
            <w:pPr>
              <w:jc w:val="center"/>
            </w:pPr>
            <w:r w:rsidRPr="003870AB">
              <w:t>Síntesis</w:t>
            </w:r>
          </w:p>
        </w:tc>
      </w:tr>
      <w:tr w:rsidR="00E2274D" w:rsidRPr="003870AB" w14:paraId="52A38D1A" w14:textId="77777777">
        <w:tc>
          <w:tcPr>
            <w:tcW w:w="13422" w:type="dxa"/>
            <w:gridSpan w:val="2"/>
          </w:tcPr>
          <w:p w14:paraId="000004B6" w14:textId="77777777" w:rsidR="00E2274D" w:rsidRPr="003870AB" w:rsidRDefault="00E2274D">
            <w:pPr>
              <w:rPr>
                <w:color w:val="BFBFBF"/>
              </w:rPr>
            </w:pPr>
          </w:p>
          <w:p w14:paraId="000004B7" w14:textId="50D5C722" w:rsidR="00E2274D" w:rsidRPr="003870AB" w:rsidRDefault="004018CF">
            <w:r w:rsidRPr="003870AB">
              <w:t xml:space="preserve">Gestión de </w:t>
            </w:r>
            <w:r w:rsidR="007F71D4" w:rsidRPr="003870AB">
              <w:t>analítica</w:t>
            </w:r>
            <w:r w:rsidRPr="003870AB">
              <w:t xml:space="preserve"> de </w:t>
            </w:r>
            <w:r w:rsidR="0019371C" w:rsidRPr="003870AB">
              <w:t>d</w:t>
            </w:r>
            <w:r w:rsidRPr="003870AB">
              <w:t>atos</w:t>
            </w:r>
          </w:p>
          <w:p w14:paraId="000004B8" w14:textId="25BADDF5" w:rsidR="00E2274D" w:rsidRPr="003870AB" w:rsidRDefault="004018CF">
            <w:r w:rsidRPr="003870AB">
              <w:t xml:space="preserve">Síntesis: </w:t>
            </w:r>
            <w:r w:rsidR="0019371C" w:rsidRPr="003870AB">
              <w:rPr>
                <w:color w:val="000000"/>
              </w:rPr>
              <w:t>r</w:t>
            </w:r>
            <w:r w:rsidRPr="003870AB">
              <w:rPr>
                <w:color w:val="000000"/>
              </w:rPr>
              <w:t xml:space="preserve">ecolección de los requisitos del </w:t>
            </w:r>
            <w:r w:rsidR="008A5597" w:rsidRPr="008A5597">
              <w:rPr>
                <w:i/>
                <w:iCs/>
                <w:color w:val="000000"/>
              </w:rPr>
              <w:t>software</w:t>
            </w:r>
          </w:p>
        </w:tc>
      </w:tr>
      <w:tr w:rsidR="00E2274D" w:rsidRPr="003870AB" w14:paraId="6768FB7C" w14:textId="77777777">
        <w:tc>
          <w:tcPr>
            <w:tcW w:w="2122" w:type="dxa"/>
            <w:shd w:val="clear" w:color="auto" w:fill="C6D9F1"/>
          </w:tcPr>
          <w:p w14:paraId="000004BA" w14:textId="77777777" w:rsidR="00E2274D" w:rsidRPr="003870AB" w:rsidRDefault="004018CF">
            <w:pPr>
              <w:rPr>
                <w:b/>
              </w:rPr>
            </w:pPr>
            <w:r w:rsidRPr="003870AB">
              <w:rPr>
                <w:b/>
              </w:rPr>
              <w:t>Introducción</w:t>
            </w:r>
          </w:p>
          <w:p w14:paraId="000004BB" w14:textId="77777777" w:rsidR="00E2274D" w:rsidRPr="003870AB" w:rsidRDefault="00E2274D">
            <w:pPr>
              <w:rPr>
                <w:color w:val="BFBFBF"/>
              </w:rPr>
            </w:pPr>
          </w:p>
        </w:tc>
        <w:tc>
          <w:tcPr>
            <w:tcW w:w="11300" w:type="dxa"/>
          </w:tcPr>
          <w:p w14:paraId="000004BC" w14:textId="4F410736" w:rsidR="00E2274D" w:rsidRPr="003870AB" w:rsidRDefault="004018CF">
            <w:r w:rsidRPr="003870AB">
              <w:t xml:space="preserve">En el siguiente mapa </w:t>
            </w:r>
            <w:r w:rsidR="0019371C" w:rsidRPr="003870AB">
              <w:t xml:space="preserve">se muestran </w:t>
            </w:r>
            <w:r w:rsidRPr="003870AB">
              <w:t>todos los conceptos relacionados con la r</w:t>
            </w:r>
            <w:r w:rsidRPr="003870AB">
              <w:rPr>
                <w:color w:val="000000"/>
              </w:rPr>
              <w:t xml:space="preserve">ecolección de los requisitos del </w:t>
            </w:r>
            <w:r w:rsidR="008A5597" w:rsidRPr="008A5597">
              <w:rPr>
                <w:i/>
                <w:iCs/>
                <w:color w:val="000000"/>
              </w:rPr>
              <w:t>software</w:t>
            </w:r>
            <w:r w:rsidRPr="003870AB">
              <w:t>, de modo que</w:t>
            </w:r>
            <w:r w:rsidR="007F71D4" w:rsidRPr="003870AB">
              <w:t xml:space="preserve"> </w:t>
            </w:r>
            <w:r w:rsidR="0019371C" w:rsidRPr="003870AB">
              <w:t>se</w:t>
            </w:r>
            <w:r w:rsidRPr="003870AB">
              <w:t xml:space="preserve"> tenga una visión de conjunto de la temática desarrollada en este componente formativo</w:t>
            </w:r>
            <w:r w:rsidR="0019371C" w:rsidRPr="003870AB">
              <w:t>.</w:t>
            </w:r>
          </w:p>
        </w:tc>
      </w:tr>
      <w:tr w:rsidR="00E2274D" w:rsidRPr="003870AB" w14:paraId="4ABB6C5F" w14:textId="77777777">
        <w:tc>
          <w:tcPr>
            <w:tcW w:w="13422" w:type="dxa"/>
            <w:gridSpan w:val="2"/>
          </w:tcPr>
          <w:p w14:paraId="000004BD" w14:textId="671FC480" w:rsidR="00E2274D" w:rsidRPr="003870AB" w:rsidRDefault="004018CF">
            <w:pPr>
              <w:keepNext/>
              <w:pBdr>
                <w:top w:val="nil"/>
                <w:left w:val="nil"/>
                <w:bottom w:val="nil"/>
                <w:right w:val="nil"/>
                <w:between w:val="nil"/>
              </w:pBdr>
              <w:spacing w:after="200"/>
              <w:rPr>
                <w:i/>
                <w:color w:val="000000"/>
              </w:rPr>
            </w:pPr>
            <w:r w:rsidRPr="003870AB">
              <w:rPr>
                <w:b/>
                <w:color w:val="000000"/>
              </w:rPr>
              <w:lastRenderedPageBreak/>
              <w:t xml:space="preserve">Figura </w:t>
            </w:r>
            <w:r w:rsidR="0067447C" w:rsidRPr="003870AB">
              <w:rPr>
                <w:b/>
                <w:color w:val="000000"/>
              </w:rPr>
              <w:t>16</w:t>
            </w:r>
            <w:r w:rsidRPr="003870AB">
              <w:rPr>
                <w:i/>
                <w:color w:val="000000"/>
              </w:rPr>
              <w:br/>
              <w:t xml:space="preserve">Mapa </w:t>
            </w:r>
            <w:r w:rsidR="00793CD2" w:rsidRPr="003870AB">
              <w:rPr>
                <w:i/>
                <w:color w:val="000000"/>
              </w:rPr>
              <w:t>m</w:t>
            </w:r>
            <w:r w:rsidRPr="003870AB">
              <w:rPr>
                <w:i/>
                <w:color w:val="000000"/>
              </w:rPr>
              <w:t xml:space="preserve">ental de la </w:t>
            </w:r>
            <w:r w:rsidR="00793CD2" w:rsidRPr="003870AB">
              <w:rPr>
                <w:i/>
                <w:color w:val="000000"/>
              </w:rPr>
              <w:t>i</w:t>
            </w:r>
            <w:r w:rsidRPr="003870AB">
              <w:rPr>
                <w:i/>
                <w:color w:val="000000"/>
              </w:rPr>
              <w:t xml:space="preserve">ngeniería de </w:t>
            </w:r>
            <w:r w:rsidR="00793CD2" w:rsidRPr="003870AB">
              <w:rPr>
                <w:i/>
                <w:color w:val="000000"/>
              </w:rPr>
              <w:t>r</w:t>
            </w:r>
            <w:r w:rsidRPr="003870AB">
              <w:rPr>
                <w:i/>
                <w:color w:val="000000"/>
              </w:rPr>
              <w:t>equerimientos</w:t>
            </w:r>
          </w:p>
          <w:p w14:paraId="000004BE" w14:textId="77777777" w:rsidR="00E2274D" w:rsidRPr="003870AB" w:rsidRDefault="004018CF">
            <w:pPr>
              <w:rPr>
                <w:color w:val="BFBFBF"/>
              </w:rPr>
            </w:pPr>
            <w:r w:rsidRPr="003870AB">
              <w:t xml:space="preserve">     </w:t>
            </w:r>
            <w:sdt>
              <w:sdtPr>
                <w:tag w:val="goog_rdk_104"/>
                <w:id w:val="-2096613234"/>
              </w:sdtPr>
              <w:sdtContent>
                <w:commentRangeStart w:id="149"/>
              </w:sdtContent>
            </w:sdt>
            <w:r w:rsidRPr="003870AB">
              <w:rPr>
                <w:i/>
                <w:noProof/>
              </w:rPr>
              <w:drawing>
                <wp:inline distT="0" distB="0" distL="0" distR="0" wp14:anchorId="2222357F" wp14:editId="156B09CE">
                  <wp:extent cx="4313681" cy="2557172"/>
                  <wp:effectExtent l="0" t="0" r="0" b="0"/>
                  <wp:docPr id="691" name="image17.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jpg" descr="Diagrama&#10;&#10;Descripción generada automáticamente"/>
                          <pic:cNvPicPr preferRelativeResize="0"/>
                        </pic:nvPicPr>
                        <pic:blipFill>
                          <a:blip r:embed="rId132"/>
                          <a:srcRect/>
                          <a:stretch>
                            <a:fillRect/>
                          </a:stretch>
                        </pic:blipFill>
                        <pic:spPr>
                          <a:xfrm>
                            <a:off x="0" y="0"/>
                            <a:ext cx="4313681" cy="2557172"/>
                          </a:xfrm>
                          <a:prstGeom prst="rect">
                            <a:avLst/>
                          </a:prstGeom>
                          <a:ln/>
                        </pic:spPr>
                      </pic:pic>
                    </a:graphicData>
                  </a:graphic>
                </wp:inline>
              </w:drawing>
            </w:r>
            <w:commentRangeEnd w:id="149"/>
            <w:r w:rsidRPr="003870AB">
              <w:commentReference w:id="149"/>
            </w:r>
          </w:p>
          <w:p w14:paraId="000004C0" w14:textId="7105C2CD" w:rsidR="00E2274D" w:rsidRPr="003870AB" w:rsidRDefault="0067447C">
            <w:r w:rsidRPr="003870AB">
              <w:rPr>
                <w:i/>
              </w:rPr>
              <w:t>Nota.</w:t>
            </w:r>
            <w:r w:rsidRPr="003870AB">
              <w:t xml:space="preserve"> Reproducida de </w:t>
            </w:r>
            <w:hyperlink r:id="rId133">
              <w:r w:rsidR="004018CF" w:rsidRPr="003870AB">
                <w:rPr>
                  <w:color w:val="0000FF"/>
                  <w:u w:val="single"/>
                </w:rPr>
                <w:t>https://drive.google.com/file/d/10ZTB4XJS0TFFTQCP-Z-yQyedgylMveze/preview</w:t>
              </w:r>
            </w:hyperlink>
            <w:r w:rsidR="004018CF" w:rsidRPr="003870AB">
              <w:t xml:space="preserve"> </w:t>
            </w:r>
          </w:p>
        </w:tc>
      </w:tr>
    </w:tbl>
    <w:p w14:paraId="000004C2" w14:textId="77777777" w:rsidR="00E2274D" w:rsidRPr="003870AB" w:rsidRDefault="00E2274D">
      <w:pPr>
        <w:rPr>
          <w:b/>
        </w:rPr>
      </w:pPr>
    </w:p>
    <w:p w14:paraId="000004C3" w14:textId="77777777" w:rsidR="00E2274D" w:rsidRPr="003870AB" w:rsidRDefault="00E2274D">
      <w:pPr>
        <w:rPr>
          <w:b/>
        </w:rPr>
      </w:pPr>
    </w:p>
    <w:p w14:paraId="000004C4" w14:textId="77777777" w:rsidR="00E2274D" w:rsidRPr="003870AB" w:rsidRDefault="00E2274D">
      <w:pPr>
        <w:rPr>
          <w:b/>
        </w:rPr>
      </w:pPr>
    </w:p>
    <w:p w14:paraId="000004C5" w14:textId="20B63F84" w:rsidR="00E2274D" w:rsidRPr="003870AB" w:rsidRDefault="0019371C">
      <w:pPr>
        <w:rPr>
          <w:b/>
        </w:rPr>
      </w:pPr>
      <w:r w:rsidRPr="003870AB">
        <w:rPr>
          <w:b/>
        </w:rPr>
        <w:t>Actividad didá</w:t>
      </w:r>
      <w:r w:rsidR="000B659A">
        <w:rPr>
          <w:b/>
        </w:rPr>
        <w:t>c</w:t>
      </w:r>
      <w:r w:rsidRPr="003870AB">
        <w:rPr>
          <w:b/>
        </w:rPr>
        <w:t>tica</w:t>
      </w:r>
      <w:r w:rsidR="004018CF" w:rsidRPr="003870AB">
        <w:rPr>
          <w:b/>
        </w:rPr>
        <w:t>:</w:t>
      </w:r>
    </w:p>
    <w:tbl>
      <w:tblPr>
        <w:tblStyle w:val="affffffffffffffffff"/>
        <w:tblW w:w="1421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17"/>
      </w:tblGrid>
      <w:tr w:rsidR="00E2274D" w:rsidRPr="003870AB" w14:paraId="13394EC2" w14:textId="77777777">
        <w:trPr>
          <w:trHeight w:val="444"/>
        </w:trPr>
        <w:tc>
          <w:tcPr>
            <w:tcW w:w="14217" w:type="dxa"/>
            <w:shd w:val="clear" w:color="auto" w:fill="8DB3E2"/>
          </w:tcPr>
          <w:p w14:paraId="000004C6" w14:textId="77777777" w:rsidR="00E2274D" w:rsidRPr="003870AB" w:rsidRDefault="004018CF">
            <w:pPr>
              <w:jc w:val="center"/>
            </w:pPr>
            <w:r w:rsidRPr="003870AB">
              <w:t>Cuadro de texto</w:t>
            </w:r>
          </w:p>
        </w:tc>
      </w:tr>
      <w:tr w:rsidR="00E2274D" w:rsidRPr="003870AB" w14:paraId="188F1E94" w14:textId="77777777">
        <w:tc>
          <w:tcPr>
            <w:tcW w:w="14217" w:type="dxa"/>
          </w:tcPr>
          <w:p w14:paraId="000004C7" w14:textId="70B70E96" w:rsidR="00E2274D" w:rsidRPr="003870AB" w:rsidRDefault="0019371C">
            <w:pPr>
              <w:pBdr>
                <w:top w:val="nil"/>
                <w:left w:val="nil"/>
                <w:bottom w:val="nil"/>
                <w:right w:val="nil"/>
                <w:between w:val="nil"/>
              </w:pBdr>
            </w:pPr>
            <w:r w:rsidRPr="003870AB">
              <w:t>P</w:t>
            </w:r>
            <w:r w:rsidR="004018CF" w:rsidRPr="003870AB">
              <w:t>ara comprobar el aprendizaje en este componente formativo, lo invitamos a realizarla siguiente actividad didáctica.</w:t>
            </w:r>
          </w:p>
          <w:p w14:paraId="000004C8" w14:textId="02579427" w:rsidR="00E2274D" w:rsidRPr="003870AB" w:rsidRDefault="004018CF">
            <w:pPr>
              <w:pBdr>
                <w:top w:val="nil"/>
                <w:left w:val="nil"/>
                <w:bottom w:val="nil"/>
                <w:right w:val="nil"/>
                <w:between w:val="nil"/>
              </w:pBdr>
              <w:rPr>
                <w:b/>
              </w:rPr>
            </w:pPr>
            <w:r w:rsidRPr="003870AB">
              <w:rPr>
                <w:b/>
              </w:rPr>
              <w:t>Anexo</w:t>
            </w:r>
            <w:r w:rsidR="00F71A1D">
              <w:rPr>
                <w:b/>
              </w:rPr>
              <w:t xml:space="preserve"> 4.</w:t>
            </w:r>
            <w:r w:rsidRPr="003870AB">
              <w:rPr>
                <w:b/>
              </w:rPr>
              <w:t xml:space="preserve"> Actividad didáctica</w:t>
            </w:r>
          </w:p>
        </w:tc>
      </w:tr>
    </w:tbl>
    <w:p w14:paraId="000004C9" w14:textId="77777777" w:rsidR="00E2274D" w:rsidRPr="003870AB" w:rsidRDefault="00E2274D"/>
    <w:p w14:paraId="000004CA" w14:textId="77777777" w:rsidR="00E2274D" w:rsidRPr="003870AB" w:rsidRDefault="00E2274D"/>
    <w:p w14:paraId="000004D1" w14:textId="77777777" w:rsidR="00E2274D" w:rsidRPr="003870AB" w:rsidRDefault="00E2274D"/>
    <w:p w14:paraId="000004D2" w14:textId="77777777" w:rsidR="00E2274D" w:rsidRPr="003870AB" w:rsidRDefault="004018CF">
      <w:pPr>
        <w:rPr>
          <w:b/>
        </w:rPr>
      </w:pPr>
      <w:r w:rsidRPr="003870AB">
        <w:rPr>
          <w:b/>
        </w:rPr>
        <w:tab/>
      </w:r>
    </w:p>
    <w:p w14:paraId="000004D3" w14:textId="59D1FF35" w:rsidR="00E2274D" w:rsidRPr="003870AB" w:rsidRDefault="00FE0AC4">
      <w:pPr>
        <w:rPr>
          <w:b/>
        </w:rPr>
      </w:pPr>
      <w:r w:rsidRPr="003870AB">
        <w:rPr>
          <w:b/>
        </w:rPr>
        <w:t>Material complementario</w:t>
      </w:r>
    </w:p>
    <w:p w14:paraId="000004D4" w14:textId="77777777" w:rsidR="00E2274D" w:rsidRPr="003870AB" w:rsidRDefault="00E2274D">
      <w:pPr>
        <w:rPr>
          <w:b/>
        </w:rPr>
      </w:pPr>
    </w:p>
    <w:tbl>
      <w:tblPr>
        <w:tblStyle w:val="affffffffffffffffff1"/>
        <w:tblW w:w="1388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8"/>
        <w:gridCol w:w="5748"/>
        <w:gridCol w:w="657"/>
        <w:gridCol w:w="534"/>
        <w:gridCol w:w="5684"/>
      </w:tblGrid>
      <w:tr w:rsidR="00E2274D" w:rsidRPr="003870AB" w14:paraId="0C5A5E77" w14:textId="77777777">
        <w:trPr>
          <w:trHeight w:val="580"/>
        </w:trPr>
        <w:tc>
          <w:tcPr>
            <w:tcW w:w="1258" w:type="dxa"/>
            <w:shd w:val="clear" w:color="auto" w:fill="CFE2F3"/>
            <w:tcMar>
              <w:top w:w="100" w:type="dxa"/>
              <w:left w:w="100" w:type="dxa"/>
              <w:bottom w:w="100" w:type="dxa"/>
              <w:right w:w="100" w:type="dxa"/>
            </w:tcMar>
          </w:tcPr>
          <w:p w14:paraId="000004D5" w14:textId="77777777" w:rsidR="00E2274D" w:rsidRPr="003870AB" w:rsidRDefault="004018CF">
            <w:pPr>
              <w:widowControl w:val="0"/>
              <w:pBdr>
                <w:top w:val="nil"/>
                <w:left w:val="nil"/>
                <w:bottom w:val="nil"/>
                <w:right w:val="nil"/>
                <w:between w:val="nil"/>
              </w:pBdr>
            </w:pPr>
            <w:r w:rsidRPr="003870AB">
              <w:t>Tipo de recurso</w:t>
            </w:r>
          </w:p>
        </w:tc>
        <w:tc>
          <w:tcPr>
            <w:tcW w:w="12623" w:type="dxa"/>
            <w:gridSpan w:val="4"/>
            <w:shd w:val="clear" w:color="auto" w:fill="CFE2F3"/>
            <w:tcMar>
              <w:top w:w="100" w:type="dxa"/>
              <w:left w:w="100" w:type="dxa"/>
              <w:bottom w:w="100" w:type="dxa"/>
              <w:right w:w="100" w:type="dxa"/>
            </w:tcMar>
          </w:tcPr>
          <w:p w14:paraId="000004D6" w14:textId="77777777" w:rsidR="00E2274D" w:rsidRPr="003870AB" w:rsidRDefault="004018CF">
            <w:pPr>
              <w:pStyle w:val="Ttulo"/>
              <w:widowControl w:val="0"/>
              <w:jc w:val="center"/>
              <w:rPr>
                <w:sz w:val="22"/>
                <w:szCs w:val="22"/>
              </w:rPr>
            </w:pPr>
            <w:bookmarkStart w:id="150" w:name="_heading=h.4i7ojhp" w:colFirst="0" w:colLast="0"/>
            <w:bookmarkEnd w:id="150"/>
            <w:r w:rsidRPr="003870AB">
              <w:rPr>
                <w:sz w:val="22"/>
                <w:szCs w:val="22"/>
              </w:rPr>
              <w:t xml:space="preserve">Material complementario </w:t>
            </w:r>
          </w:p>
        </w:tc>
      </w:tr>
      <w:tr w:rsidR="00E2274D" w:rsidRPr="003870AB" w14:paraId="01E6BEE5" w14:textId="77777777">
        <w:tc>
          <w:tcPr>
            <w:tcW w:w="1258" w:type="dxa"/>
            <w:shd w:val="clear" w:color="auto" w:fill="auto"/>
            <w:tcMar>
              <w:top w:w="100" w:type="dxa"/>
              <w:left w:w="100" w:type="dxa"/>
              <w:bottom w:w="100" w:type="dxa"/>
              <w:right w:w="100" w:type="dxa"/>
            </w:tcMar>
          </w:tcPr>
          <w:p w14:paraId="000004DA" w14:textId="77777777" w:rsidR="00E2274D" w:rsidRPr="003870AB" w:rsidRDefault="004018CF">
            <w:pPr>
              <w:widowControl w:val="0"/>
              <w:pBdr>
                <w:top w:val="nil"/>
                <w:left w:val="nil"/>
                <w:bottom w:val="nil"/>
                <w:right w:val="nil"/>
                <w:between w:val="nil"/>
              </w:pBdr>
              <w:jc w:val="center"/>
            </w:pPr>
            <w:r w:rsidRPr="003870AB">
              <w:t>Tema</w:t>
            </w:r>
          </w:p>
        </w:tc>
        <w:tc>
          <w:tcPr>
            <w:tcW w:w="5748" w:type="dxa"/>
            <w:shd w:val="clear" w:color="auto" w:fill="auto"/>
            <w:tcMar>
              <w:top w:w="100" w:type="dxa"/>
              <w:left w:w="100" w:type="dxa"/>
              <w:bottom w:w="100" w:type="dxa"/>
              <w:right w:w="100" w:type="dxa"/>
            </w:tcMar>
          </w:tcPr>
          <w:p w14:paraId="000004DB" w14:textId="77777777" w:rsidR="00E2274D" w:rsidRPr="003870AB" w:rsidRDefault="004018CF">
            <w:pPr>
              <w:widowControl w:val="0"/>
              <w:pBdr>
                <w:top w:val="nil"/>
                <w:left w:val="nil"/>
                <w:bottom w:val="nil"/>
                <w:right w:val="nil"/>
                <w:between w:val="nil"/>
              </w:pBdr>
              <w:jc w:val="center"/>
            </w:pPr>
            <w:r w:rsidRPr="003870AB">
              <w:t>Referencia APA del material</w:t>
            </w:r>
          </w:p>
        </w:tc>
        <w:tc>
          <w:tcPr>
            <w:tcW w:w="657" w:type="dxa"/>
            <w:shd w:val="clear" w:color="auto" w:fill="auto"/>
            <w:tcMar>
              <w:top w:w="100" w:type="dxa"/>
              <w:left w:w="100" w:type="dxa"/>
              <w:bottom w:w="100" w:type="dxa"/>
              <w:right w:w="100" w:type="dxa"/>
            </w:tcMar>
          </w:tcPr>
          <w:p w14:paraId="000004DC" w14:textId="77777777" w:rsidR="00E2274D" w:rsidRPr="003870AB" w:rsidRDefault="004018CF">
            <w:pPr>
              <w:widowControl w:val="0"/>
              <w:pBdr>
                <w:top w:val="nil"/>
                <w:left w:val="nil"/>
                <w:bottom w:val="nil"/>
                <w:right w:val="nil"/>
                <w:between w:val="nil"/>
              </w:pBdr>
              <w:jc w:val="center"/>
            </w:pPr>
            <w:r w:rsidRPr="003870AB">
              <w:t>Tipo</w:t>
            </w:r>
          </w:p>
        </w:tc>
        <w:tc>
          <w:tcPr>
            <w:tcW w:w="6218" w:type="dxa"/>
            <w:gridSpan w:val="2"/>
            <w:shd w:val="clear" w:color="auto" w:fill="auto"/>
            <w:tcMar>
              <w:top w:w="100" w:type="dxa"/>
              <w:left w:w="100" w:type="dxa"/>
              <w:bottom w:w="100" w:type="dxa"/>
              <w:right w:w="100" w:type="dxa"/>
            </w:tcMar>
          </w:tcPr>
          <w:p w14:paraId="000004DD" w14:textId="77777777" w:rsidR="00E2274D" w:rsidRPr="003870AB" w:rsidRDefault="004018CF">
            <w:pPr>
              <w:widowControl w:val="0"/>
              <w:pBdr>
                <w:top w:val="nil"/>
                <w:left w:val="nil"/>
                <w:bottom w:val="nil"/>
                <w:right w:val="nil"/>
                <w:between w:val="nil"/>
              </w:pBdr>
              <w:jc w:val="center"/>
            </w:pPr>
            <w:r w:rsidRPr="003870AB">
              <w:t>Enlace</w:t>
            </w:r>
          </w:p>
        </w:tc>
      </w:tr>
      <w:tr w:rsidR="00E2274D" w:rsidRPr="003870AB" w14:paraId="0C360B7F" w14:textId="77777777">
        <w:tc>
          <w:tcPr>
            <w:tcW w:w="1258" w:type="dxa"/>
            <w:shd w:val="clear" w:color="auto" w:fill="auto"/>
            <w:tcMar>
              <w:top w:w="100" w:type="dxa"/>
              <w:left w:w="100" w:type="dxa"/>
              <w:bottom w:w="100" w:type="dxa"/>
              <w:right w:w="100" w:type="dxa"/>
            </w:tcMar>
            <w:vAlign w:val="center"/>
          </w:tcPr>
          <w:p w14:paraId="000004DF" w14:textId="3BB1332C" w:rsidR="00E2274D" w:rsidRPr="003870AB" w:rsidRDefault="004018CF">
            <w:pPr>
              <w:widowControl w:val="0"/>
              <w:pBdr>
                <w:top w:val="nil"/>
                <w:left w:val="nil"/>
                <w:bottom w:val="nil"/>
                <w:right w:val="nil"/>
                <w:between w:val="nil"/>
              </w:pBdr>
              <w:rPr>
                <w:color w:val="B7B7B7"/>
              </w:rPr>
            </w:pPr>
            <w:r w:rsidRPr="003870AB">
              <w:t xml:space="preserve">Requerimientos de </w:t>
            </w:r>
            <w:r w:rsidR="008A5597" w:rsidRPr="008A5597">
              <w:rPr>
                <w:i/>
                <w:iCs/>
              </w:rPr>
              <w:t>software</w:t>
            </w:r>
          </w:p>
        </w:tc>
        <w:tc>
          <w:tcPr>
            <w:tcW w:w="5748" w:type="dxa"/>
            <w:shd w:val="clear" w:color="auto" w:fill="auto"/>
            <w:tcMar>
              <w:top w:w="100" w:type="dxa"/>
              <w:left w:w="100" w:type="dxa"/>
              <w:bottom w:w="100" w:type="dxa"/>
              <w:right w:w="100" w:type="dxa"/>
            </w:tcMar>
            <w:vAlign w:val="center"/>
          </w:tcPr>
          <w:p w14:paraId="000004E0" w14:textId="07E35EA3" w:rsidR="00E2274D" w:rsidRPr="003870AB" w:rsidRDefault="008A5597">
            <w:pPr>
              <w:widowControl w:val="0"/>
              <w:pBdr>
                <w:top w:val="nil"/>
                <w:left w:val="nil"/>
                <w:bottom w:val="nil"/>
                <w:right w:val="nil"/>
                <w:between w:val="nil"/>
              </w:pBdr>
              <w:rPr>
                <w:color w:val="B7B7B7"/>
              </w:rPr>
            </w:pPr>
            <w:r w:rsidRPr="008A5597">
              <w:rPr>
                <w:i/>
                <w:iCs/>
                <w:lang w:val="en-US"/>
              </w:rPr>
              <w:t>Software</w:t>
            </w:r>
            <w:r w:rsidR="004018CF" w:rsidRPr="003870AB">
              <w:rPr>
                <w:lang w:val="en-US"/>
              </w:rPr>
              <w:t xml:space="preserve"> Engineering Coach. (5 de julio de 2022). </w:t>
            </w:r>
            <w:r w:rsidR="004018CF" w:rsidRPr="003870AB">
              <w:rPr>
                <w:i/>
              </w:rPr>
              <w:t xml:space="preserve">Serie 03: Ingeniería de Requerimientos de </w:t>
            </w:r>
            <w:r w:rsidRPr="008A5597">
              <w:rPr>
                <w:i/>
                <w:iCs/>
              </w:rPr>
              <w:t>Software</w:t>
            </w:r>
            <w:r w:rsidR="004018CF" w:rsidRPr="003870AB">
              <w:t>. [videos].</w:t>
            </w:r>
            <w:r w:rsidR="00FE0AC4" w:rsidRPr="003870AB">
              <w:t xml:space="preserve"> YouTube.</w:t>
            </w:r>
            <w:r w:rsidR="004018CF" w:rsidRPr="003870AB">
              <w:t xml:space="preserve"> </w:t>
            </w:r>
          </w:p>
        </w:tc>
        <w:tc>
          <w:tcPr>
            <w:tcW w:w="1191" w:type="dxa"/>
            <w:gridSpan w:val="2"/>
            <w:shd w:val="clear" w:color="auto" w:fill="auto"/>
            <w:tcMar>
              <w:top w:w="100" w:type="dxa"/>
              <w:left w:w="100" w:type="dxa"/>
              <w:bottom w:w="100" w:type="dxa"/>
              <w:right w:w="100" w:type="dxa"/>
            </w:tcMar>
            <w:vAlign w:val="center"/>
          </w:tcPr>
          <w:p w14:paraId="000004E1" w14:textId="77777777" w:rsidR="00E2274D" w:rsidRPr="003870AB" w:rsidRDefault="004018CF">
            <w:pPr>
              <w:widowControl w:val="0"/>
              <w:pBdr>
                <w:top w:val="nil"/>
                <w:left w:val="nil"/>
                <w:bottom w:val="nil"/>
                <w:right w:val="nil"/>
                <w:between w:val="nil"/>
              </w:pBdr>
              <w:rPr>
                <w:color w:val="B7B7B7"/>
              </w:rPr>
            </w:pPr>
            <w:r w:rsidRPr="003870AB">
              <w:t>Playlist de videos</w:t>
            </w:r>
          </w:p>
        </w:tc>
        <w:tc>
          <w:tcPr>
            <w:tcW w:w="5684" w:type="dxa"/>
            <w:shd w:val="clear" w:color="auto" w:fill="auto"/>
            <w:tcMar>
              <w:top w:w="100" w:type="dxa"/>
              <w:left w:w="100" w:type="dxa"/>
              <w:bottom w:w="100" w:type="dxa"/>
              <w:right w:w="100" w:type="dxa"/>
            </w:tcMar>
            <w:vAlign w:val="center"/>
          </w:tcPr>
          <w:p w14:paraId="000004E3" w14:textId="77777777" w:rsidR="00E2274D" w:rsidRPr="003870AB" w:rsidRDefault="00000000">
            <w:hyperlink r:id="rId134">
              <w:r w:rsidR="004018CF" w:rsidRPr="003870AB">
                <w:rPr>
                  <w:color w:val="0000FF"/>
                  <w:u w:val="single"/>
                </w:rPr>
                <w:t>https://www.youtube.com/playlist?list=PLCVGhLzsMEq8-Q7Mrvq5Q6jrHo4nDJpod</w:t>
              </w:r>
            </w:hyperlink>
          </w:p>
          <w:p w14:paraId="000004E4" w14:textId="77777777" w:rsidR="00E2274D" w:rsidRPr="003870AB" w:rsidRDefault="00E2274D">
            <w:pPr>
              <w:pBdr>
                <w:top w:val="nil"/>
                <w:left w:val="nil"/>
                <w:bottom w:val="nil"/>
                <w:right w:val="nil"/>
                <w:between w:val="nil"/>
              </w:pBdr>
            </w:pPr>
          </w:p>
        </w:tc>
      </w:tr>
      <w:tr w:rsidR="00E2274D" w:rsidRPr="003870AB" w14:paraId="1063B260" w14:textId="77777777">
        <w:tc>
          <w:tcPr>
            <w:tcW w:w="1258" w:type="dxa"/>
            <w:shd w:val="clear" w:color="auto" w:fill="auto"/>
            <w:tcMar>
              <w:top w:w="100" w:type="dxa"/>
              <w:left w:w="100" w:type="dxa"/>
              <w:bottom w:w="100" w:type="dxa"/>
              <w:right w:w="100" w:type="dxa"/>
            </w:tcMar>
            <w:vAlign w:val="center"/>
          </w:tcPr>
          <w:p w14:paraId="000004E5" w14:textId="2AE15F61" w:rsidR="00E2274D" w:rsidRPr="003870AB" w:rsidRDefault="004018CF">
            <w:pPr>
              <w:widowControl w:val="0"/>
              <w:rPr>
                <w:color w:val="B7B7B7"/>
              </w:rPr>
            </w:pPr>
            <w:r w:rsidRPr="003870AB">
              <w:t xml:space="preserve">Análisis y requerimientos de </w:t>
            </w:r>
            <w:r w:rsidR="008A5597" w:rsidRPr="008A5597">
              <w:rPr>
                <w:i/>
                <w:iCs/>
              </w:rPr>
              <w:t>software</w:t>
            </w:r>
          </w:p>
        </w:tc>
        <w:tc>
          <w:tcPr>
            <w:tcW w:w="5748" w:type="dxa"/>
            <w:shd w:val="clear" w:color="auto" w:fill="auto"/>
            <w:tcMar>
              <w:top w:w="100" w:type="dxa"/>
              <w:left w:w="100" w:type="dxa"/>
              <w:bottom w:w="100" w:type="dxa"/>
              <w:right w:w="100" w:type="dxa"/>
            </w:tcMar>
            <w:vAlign w:val="center"/>
          </w:tcPr>
          <w:p w14:paraId="000004E6" w14:textId="511B6138" w:rsidR="00E2274D" w:rsidRPr="003870AB" w:rsidRDefault="00A34545">
            <w:pPr>
              <w:widowControl w:val="0"/>
              <w:rPr>
                <w:color w:val="B7B7B7"/>
              </w:rPr>
            </w:pPr>
            <w:r w:rsidRPr="003870AB">
              <w:t>Wong, S.</w:t>
            </w:r>
            <w:r w:rsidR="004018CF" w:rsidRPr="003870AB">
              <w:t xml:space="preserve"> (2017). </w:t>
            </w:r>
            <w:r w:rsidR="004018CF" w:rsidRPr="003870AB">
              <w:rPr>
                <w:i/>
              </w:rPr>
              <w:t xml:space="preserve">Análisis y requerimientos de </w:t>
            </w:r>
            <w:r w:rsidR="008A5597" w:rsidRPr="008A5597">
              <w:rPr>
                <w:i/>
                <w:iCs/>
              </w:rPr>
              <w:t>software</w:t>
            </w:r>
            <w:r w:rsidR="004018CF" w:rsidRPr="003870AB">
              <w:rPr>
                <w:i/>
              </w:rPr>
              <w:t>: Manual autoformativo interactivo</w:t>
            </w:r>
            <w:r w:rsidR="004018CF" w:rsidRPr="003870AB">
              <w:t>. Universidad Continental de Huancayo.</w:t>
            </w:r>
          </w:p>
        </w:tc>
        <w:tc>
          <w:tcPr>
            <w:tcW w:w="1191" w:type="dxa"/>
            <w:gridSpan w:val="2"/>
            <w:shd w:val="clear" w:color="auto" w:fill="auto"/>
            <w:tcMar>
              <w:top w:w="100" w:type="dxa"/>
              <w:left w:w="100" w:type="dxa"/>
              <w:bottom w:w="100" w:type="dxa"/>
              <w:right w:w="100" w:type="dxa"/>
            </w:tcMar>
            <w:vAlign w:val="center"/>
          </w:tcPr>
          <w:p w14:paraId="000004E7" w14:textId="77777777" w:rsidR="00E2274D" w:rsidRPr="003870AB" w:rsidRDefault="004018CF">
            <w:pPr>
              <w:widowControl w:val="0"/>
              <w:rPr>
                <w:color w:val="B7B7B7"/>
              </w:rPr>
            </w:pPr>
            <w:r w:rsidRPr="003870AB">
              <w:t>E-Book</w:t>
            </w:r>
          </w:p>
        </w:tc>
        <w:tc>
          <w:tcPr>
            <w:tcW w:w="5684" w:type="dxa"/>
            <w:shd w:val="clear" w:color="auto" w:fill="auto"/>
            <w:tcMar>
              <w:top w:w="100" w:type="dxa"/>
              <w:left w:w="100" w:type="dxa"/>
              <w:bottom w:w="100" w:type="dxa"/>
              <w:right w:w="100" w:type="dxa"/>
            </w:tcMar>
            <w:vAlign w:val="center"/>
          </w:tcPr>
          <w:p w14:paraId="000004E9" w14:textId="77777777" w:rsidR="00E2274D" w:rsidRPr="003870AB" w:rsidRDefault="00000000">
            <w:hyperlink r:id="rId135">
              <w:r w:rsidR="004018CF" w:rsidRPr="003870AB">
                <w:rPr>
                  <w:color w:val="0000FF"/>
                  <w:u w:val="single"/>
                </w:rPr>
                <w:t>https://repositorio.continental.edu.pe/handle/20.500.12394/4281</w:t>
              </w:r>
            </w:hyperlink>
          </w:p>
          <w:p w14:paraId="000004EA" w14:textId="77777777" w:rsidR="00E2274D" w:rsidRPr="003870AB" w:rsidRDefault="00E2274D">
            <w:pPr>
              <w:widowControl w:val="0"/>
              <w:rPr>
                <w:color w:val="B7B7B7"/>
              </w:rPr>
            </w:pPr>
          </w:p>
        </w:tc>
      </w:tr>
      <w:tr w:rsidR="00E2274D" w:rsidRPr="003870AB" w14:paraId="5BBECFED" w14:textId="77777777">
        <w:tc>
          <w:tcPr>
            <w:tcW w:w="1258" w:type="dxa"/>
            <w:shd w:val="clear" w:color="auto" w:fill="auto"/>
            <w:tcMar>
              <w:top w:w="100" w:type="dxa"/>
              <w:left w:w="100" w:type="dxa"/>
              <w:bottom w:w="100" w:type="dxa"/>
              <w:right w:w="100" w:type="dxa"/>
            </w:tcMar>
            <w:vAlign w:val="center"/>
          </w:tcPr>
          <w:p w14:paraId="000004EB" w14:textId="2FFEB73F" w:rsidR="00E2274D" w:rsidRPr="003870AB" w:rsidRDefault="004018CF">
            <w:pPr>
              <w:widowControl w:val="0"/>
              <w:rPr>
                <w:color w:val="B7B7B7"/>
              </w:rPr>
            </w:pPr>
            <w:r w:rsidRPr="003870AB">
              <w:t xml:space="preserve">Requisitos de </w:t>
            </w:r>
            <w:r w:rsidR="008A5597" w:rsidRPr="008A5597">
              <w:rPr>
                <w:i/>
                <w:iCs/>
              </w:rPr>
              <w:t>software</w:t>
            </w:r>
          </w:p>
        </w:tc>
        <w:tc>
          <w:tcPr>
            <w:tcW w:w="5748" w:type="dxa"/>
            <w:shd w:val="clear" w:color="auto" w:fill="auto"/>
            <w:tcMar>
              <w:top w:w="100" w:type="dxa"/>
              <w:left w:w="100" w:type="dxa"/>
              <w:bottom w:w="100" w:type="dxa"/>
              <w:right w:w="100" w:type="dxa"/>
            </w:tcMar>
            <w:vAlign w:val="center"/>
          </w:tcPr>
          <w:p w14:paraId="000004EC" w14:textId="068CDFCA" w:rsidR="00E2274D" w:rsidRPr="003870AB" w:rsidRDefault="004018CF">
            <w:pPr>
              <w:widowControl w:val="0"/>
              <w:rPr>
                <w:color w:val="B7B7B7"/>
              </w:rPr>
            </w:pPr>
            <w:r w:rsidRPr="003870AB">
              <w:t>Mellado</w:t>
            </w:r>
            <w:r w:rsidR="00FE0AC4" w:rsidRPr="003870AB">
              <w:t>, R</w:t>
            </w:r>
            <w:r w:rsidRPr="003870AB">
              <w:t xml:space="preserve">. (15 de agosto de 2020). </w:t>
            </w:r>
            <w:r w:rsidRPr="003870AB">
              <w:rPr>
                <w:i/>
              </w:rPr>
              <w:t xml:space="preserve">Requisitos de </w:t>
            </w:r>
            <w:r w:rsidR="008A5597" w:rsidRPr="008A5597">
              <w:rPr>
                <w:i/>
                <w:iCs/>
              </w:rPr>
              <w:t>software</w:t>
            </w:r>
            <w:r w:rsidRPr="003870AB">
              <w:rPr>
                <w:i/>
              </w:rPr>
              <w:t>.</w:t>
            </w:r>
            <w:r w:rsidRPr="003870AB">
              <w:t xml:space="preserve"> [video]. </w:t>
            </w:r>
            <w:r w:rsidR="00FE0AC4" w:rsidRPr="003870AB">
              <w:t>YouTube.</w:t>
            </w:r>
          </w:p>
        </w:tc>
        <w:tc>
          <w:tcPr>
            <w:tcW w:w="1191" w:type="dxa"/>
            <w:gridSpan w:val="2"/>
            <w:shd w:val="clear" w:color="auto" w:fill="auto"/>
            <w:tcMar>
              <w:top w:w="100" w:type="dxa"/>
              <w:left w:w="100" w:type="dxa"/>
              <w:bottom w:w="100" w:type="dxa"/>
              <w:right w:w="100" w:type="dxa"/>
            </w:tcMar>
            <w:vAlign w:val="center"/>
          </w:tcPr>
          <w:p w14:paraId="000004ED" w14:textId="77777777" w:rsidR="00E2274D" w:rsidRPr="003870AB" w:rsidRDefault="004018CF">
            <w:pPr>
              <w:widowControl w:val="0"/>
              <w:rPr>
                <w:color w:val="B7B7B7"/>
              </w:rPr>
            </w:pPr>
            <w:r w:rsidRPr="003870AB">
              <w:t>Video</w:t>
            </w:r>
          </w:p>
        </w:tc>
        <w:tc>
          <w:tcPr>
            <w:tcW w:w="5684" w:type="dxa"/>
            <w:shd w:val="clear" w:color="auto" w:fill="auto"/>
            <w:tcMar>
              <w:top w:w="100" w:type="dxa"/>
              <w:left w:w="100" w:type="dxa"/>
              <w:bottom w:w="100" w:type="dxa"/>
              <w:right w:w="100" w:type="dxa"/>
            </w:tcMar>
            <w:vAlign w:val="center"/>
          </w:tcPr>
          <w:p w14:paraId="000004EF" w14:textId="77777777" w:rsidR="00E2274D" w:rsidRPr="003870AB" w:rsidRDefault="00000000">
            <w:hyperlink r:id="rId136">
              <w:r w:rsidR="004018CF" w:rsidRPr="003870AB">
                <w:rPr>
                  <w:color w:val="0000FF"/>
                  <w:u w:val="single"/>
                </w:rPr>
                <w:t>https://youtu.be/yYvqBDkWyiU</w:t>
              </w:r>
            </w:hyperlink>
          </w:p>
          <w:p w14:paraId="000004F0" w14:textId="77777777" w:rsidR="00E2274D" w:rsidRPr="003870AB" w:rsidRDefault="00E2274D">
            <w:pPr>
              <w:pBdr>
                <w:top w:val="nil"/>
                <w:left w:val="nil"/>
                <w:bottom w:val="nil"/>
                <w:right w:val="nil"/>
                <w:between w:val="nil"/>
              </w:pBdr>
            </w:pPr>
          </w:p>
        </w:tc>
      </w:tr>
      <w:tr w:rsidR="00E2274D" w:rsidRPr="003870AB" w14:paraId="423B977E" w14:textId="77777777">
        <w:tc>
          <w:tcPr>
            <w:tcW w:w="1258" w:type="dxa"/>
            <w:shd w:val="clear" w:color="auto" w:fill="auto"/>
            <w:tcMar>
              <w:top w:w="100" w:type="dxa"/>
              <w:left w:w="100" w:type="dxa"/>
              <w:bottom w:w="100" w:type="dxa"/>
              <w:right w:w="100" w:type="dxa"/>
            </w:tcMar>
            <w:vAlign w:val="center"/>
          </w:tcPr>
          <w:p w14:paraId="000004F1" w14:textId="77777777" w:rsidR="00E2274D" w:rsidRPr="003870AB" w:rsidRDefault="004018CF">
            <w:pPr>
              <w:widowControl w:val="0"/>
              <w:rPr>
                <w:color w:val="B7B7B7"/>
              </w:rPr>
            </w:pPr>
            <w:r w:rsidRPr="003870AB">
              <w:t>Documento especificaciones de requerimientos</w:t>
            </w:r>
          </w:p>
        </w:tc>
        <w:tc>
          <w:tcPr>
            <w:tcW w:w="5748" w:type="dxa"/>
            <w:shd w:val="clear" w:color="auto" w:fill="auto"/>
            <w:tcMar>
              <w:top w:w="100" w:type="dxa"/>
              <w:left w:w="100" w:type="dxa"/>
              <w:bottom w:w="100" w:type="dxa"/>
              <w:right w:w="100" w:type="dxa"/>
            </w:tcMar>
            <w:vAlign w:val="center"/>
          </w:tcPr>
          <w:p w14:paraId="000004F3" w14:textId="5DCDC3BA" w:rsidR="00E2274D" w:rsidRPr="003870AB" w:rsidRDefault="00A34545" w:rsidP="00D75676">
            <w:pPr>
              <w:widowControl w:val="0"/>
              <w:rPr>
                <w:color w:val="B7B7B7"/>
              </w:rPr>
            </w:pPr>
            <w:r w:rsidRPr="003870AB">
              <w:t>Varón</w:t>
            </w:r>
            <w:r w:rsidR="004018CF" w:rsidRPr="003870AB">
              <w:t xml:space="preserve"> Quimbayo</w:t>
            </w:r>
            <w:r w:rsidR="00FE0AC4" w:rsidRPr="003870AB">
              <w:t>, A</w:t>
            </w:r>
            <w:r w:rsidR="004018CF" w:rsidRPr="003870AB">
              <w:t xml:space="preserve">. (30 junio 2021). </w:t>
            </w:r>
            <w:r w:rsidR="004018CF" w:rsidRPr="003870AB">
              <w:rPr>
                <w:i/>
              </w:rPr>
              <w:t>C</w:t>
            </w:r>
            <w:r w:rsidR="00FE0AC4" w:rsidRPr="003870AB">
              <w:rPr>
                <w:i/>
              </w:rPr>
              <w:t>ó</w:t>
            </w:r>
            <w:r w:rsidR="004018CF" w:rsidRPr="003870AB">
              <w:rPr>
                <w:i/>
              </w:rPr>
              <w:t xml:space="preserve">mo crear un documento de </w:t>
            </w:r>
            <w:r w:rsidR="00FE0AC4" w:rsidRPr="003870AB">
              <w:rPr>
                <w:i/>
              </w:rPr>
              <w:t>e</w:t>
            </w:r>
            <w:r w:rsidR="004018CF" w:rsidRPr="003870AB">
              <w:rPr>
                <w:i/>
              </w:rPr>
              <w:t xml:space="preserve">specificación de </w:t>
            </w:r>
            <w:r w:rsidR="00FE0AC4" w:rsidRPr="003870AB">
              <w:rPr>
                <w:i/>
              </w:rPr>
              <w:t>r</w:t>
            </w:r>
            <w:r w:rsidR="004018CF" w:rsidRPr="003870AB">
              <w:rPr>
                <w:i/>
              </w:rPr>
              <w:t xml:space="preserve">equerimientos de </w:t>
            </w:r>
            <w:r w:rsidR="008A5597" w:rsidRPr="008A5597">
              <w:rPr>
                <w:i/>
                <w:iCs/>
              </w:rPr>
              <w:t>software</w:t>
            </w:r>
            <w:r w:rsidR="004018CF" w:rsidRPr="003870AB">
              <w:t xml:space="preserve">. [video]. </w:t>
            </w:r>
            <w:r w:rsidR="00FE0AC4" w:rsidRPr="003870AB">
              <w:t xml:space="preserve">YouTube. </w:t>
            </w:r>
          </w:p>
        </w:tc>
        <w:tc>
          <w:tcPr>
            <w:tcW w:w="1191" w:type="dxa"/>
            <w:gridSpan w:val="2"/>
            <w:shd w:val="clear" w:color="auto" w:fill="auto"/>
            <w:tcMar>
              <w:top w:w="100" w:type="dxa"/>
              <w:left w:w="100" w:type="dxa"/>
              <w:bottom w:w="100" w:type="dxa"/>
              <w:right w:w="100" w:type="dxa"/>
            </w:tcMar>
            <w:vAlign w:val="center"/>
          </w:tcPr>
          <w:p w14:paraId="000004F4" w14:textId="77777777" w:rsidR="00E2274D" w:rsidRPr="003870AB" w:rsidRDefault="004018CF">
            <w:pPr>
              <w:widowControl w:val="0"/>
              <w:rPr>
                <w:color w:val="B7B7B7"/>
              </w:rPr>
            </w:pPr>
            <w:r w:rsidRPr="003870AB">
              <w:t>Video</w:t>
            </w:r>
          </w:p>
        </w:tc>
        <w:tc>
          <w:tcPr>
            <w:tcW w:w="5684" w:type="dxa"/>
            <w:shd w:val="clear" w:color="auto" w:fill="auto"/>
            <w:tcMar>
              <w:top w:w="100" w:type="dxa"/>
              <w:left w:w="100" w:type="dxa"/>
              <w:bottom w:w="100" w:type="dxa"/>
              <w:right w:w="100" w:type="dxa"/>
            </w:tcMar>
            <w:vAlign w:val="center"/>
          </w:tcPr>
          <w:p w14:paraId="000004F6" w14:textId="77777777" w:rsidR="00E2274D" w:rsidRPr="003870AB" w:rsidRDefault="00000000">
            <w:hyperlink r:id="rId137">
              <w:r w:rsidR="004018CF" w:rsidRPr="003870AB">
                <w:rPr>
                  <w:color w:val="0000FF"/>
                  <w:u w:val="single"/>
                </w:rPr>
                <w:t>https://youtu.be/AotyBHVKp8I</w:t>
              </w:r>
            </w:hyperlink>
          </w:p>
          <w:p w14:paraId="000004F7" w14:textId="77777777" w:rsidR="00E2274D" w:rsidRPr="003870AB" w:rsidRDefault="00E2274D">
            <w:pPr>
              <w:widowControl w:val="0"/>
              <w:rPr>
                <w:color w:val="B7B7B7"/>
              </w:rPr>
            </w:pPr>
          </w:p>
        </w:tc>
      </w:tr>
      <w:tr w:rsidR="00E2274D" w:rsidRPr="003870AB" w14:paraId="032F9D96" w14:textId="77777777">
        <w:tc>
          <w:tcPr>
            <w:tcW w:w="1258" w:type="dxa"/>
            <w:shd w:val="clear" w:color="auto" w:fill="auto"/>
            <w:tcMar>
              <w:top w:w="100" w:type="dxa"/>
              <w:left w:w="100" w:type="dxa"/>
              <w:bottom w:w="100" w:type="dxa"/>
              <w:right w:w="100" w:type="dxa"/>
            </w:tcMar>
            <w:vAlign w:val="center"/>
          </w:tcPr>
          <w:p w14:paraId="000004F8" w14:textId="77777777" w:rsidR="00E2274D" w:rsidRPr="003870AB" w:rsidRDefault="004018CF">
            <w:pPr>
              <w:widowControl w:val="0"/>
              <w:rPr>
                <w:color w:val="B7B7B7"/>
              </w:rPr>
            </w:pPr>
            <w:r w:rsidRPr="003870AB">
              <w:lastRenderedPageBreak/>
              <w:t>Análisis de requerimientos</w:t>
            </w:r>
          </w:p>
        </w:tc>
        <w:tc>
          <w:tcPr>
            <w:tcW w:w="5748" w:type="dxa"/>
            <w:shd w:val="clear" w:color="auto" w:fill="auto"/>
            <w:tcMar>
              <w:top w:w="100" w:type="dxa"/>
              <w:left w:w="100" w:type="dxa"/>
              <w:bottom w:w="100" w:type="dxa"/>
              <w:right w:w="100" w:type="dxa"/>
            </w:tcMar>
            <w:vAlign w:val="center"/>
          </w:tcPr>
          <w:p w14:paraId="000004FA" w14:textId="0CCE0051" w:rsidR="00E2274D" w:rsidRPr="003870AB" w:rsidRDefault="004018CF" w:rsidP="00D75676">
            <w:pPr>
              <w:widowControl w:val="0"/>
              <w:rPr>
                <w:color w:val="B7B7B7"/>
              </w:rPr>
            </w:pPr>
            <w:proofErr w:type="spellStart"/>
            <w:r w:rsidRPr="003870AB">
              <w:t>Marlés</w:t>
            </w:r>
            <w:proofErr w:type="spellEnd"/>
            <w:r w:rsidR="00FE0AC4" w:rsidRPr="003870AB">
              <w:t>, M</w:t>
            </w:r>
            <w:r w:rsidRPr="003870AB">
              <w:t xml:space="preserve">. (16 de junio de 2020). </w:t>
            </w:r>
            <w:r w:rsidRPr="003870AB">
              <w:rPr>
                <w:i/>
              </w:rPr>
              <w:t>2. Análisis de requerimientos</w:t>
            </w:r>
            <w:r w:rsidRPr="003870AB">
              <w:t xml:space="preserve">. [videos]. </w:t>
            </w:r>
            <w:r w:rsidR="00FE0AC4" w:rsidRPr="003870AB">
              <w:t>YouTube.</w:t>
            </w:r>
            <w:r w:rsidR="00FE0AC4" w:rsidRPr="003870AB" w:rsidDel="00FE0AC4">
              <w:t xml:space="preserve"> </w:t>
            </w:r>
          </w:p>
        </w:tc>
        <w:tc>
          <w:tcPr>
            <w:tcW w:w="1191" w:type="dxa"/>
            <w:gridSpan w:val="2"/>
            <w:shd w:val="clear" w:color="auto" w:fill="auto"/>
            <w:tcMar>
              <w:top w:w="100" w:type="dxa"/>
              <w:left w:w="100" w:type="dxa"/>
              <w:bottom w:w="100" w:type="dxa"/>
              <w:right w:w="100" w:type="dxa"/>
            </w:tcMar>
            <w:vAlign w:val="center"/>
          </w:tcPr>
          <w:p w14:paraId="000004FB" w14:textId="77777777" w:rsidR="00E2274D" w:rsidRPr="003870AB" w:rsidRDefault="004018CF">
            <w:pPr>
              <w:widowControl w:val="0"/>
              <w:rPr>
                <w:color w:val="B7B7B7"/>
              </w:rPr>
            </w:pPr>
            <w:r w:rsidRPr="003870AB">
              <w:t>Playlist de videos</w:t>
            </w:r>
          </w:p>
        </w:tc>
        <w:tc>
          <w:tcPr>
            <w:tcW w:w="5684" w:type="dxa"/>
            <w:shd w:val="clear" w:color="auto" w:fill="auto"/>
            <w:tcMar>
              <w:top w:w="100" w:type="dxa"/>
              <w:left w:w="100" w:type="dxa"/>
              <w:bottom w:w="100" w:type="dxa"/>
              <w:right w:w="100" w:type="dxa"/>
            </w:tcMar>
            <w:vAlign w:val="center"/>
          </w:tcPr>
          <w:p w14:paraId="000004FD" w14:textId="77777777" w:rsidR="00E2274D" w:rsidRPr="003870AB" w:rsidRDefault="00000000">
            <w:hyperlink r:id="rId138">
              <w:r w:rsidR="004018CF" w:rsidRPr="003870AB">
                <w:rPr>
                  <w:color w:val="0000FF"/>
                  <w:u w:val="single"/>
                </w:rPr>
                <w:t>https://www.youtube.com/playlist?list=PLRpLWFRnRWV0qnLWLwSVNPGUcSjlVfDNE</w:t>
              </w:r>
            </w:hyperlink>
          </w:p>
          <w:p w14:paraId="000004FE" w14:textId="77777777" w:rsidR="00E2274D" w:rsidRPr="003870AB" w:rsidRDefault="00E2274D">
            <w:pPr>
              <w:pBdr>
                <w:top w:val="nil"/>
                <w:left w:val="nil"/>
                <w:bottom w:val="nil"/>
                <w:right w:val="nil"/>
                <w:between w:val="nil"/>
              </w:pBdr>
              <w:rPr>
                <w:color w:val="000000"/>
              </w:rPr>
            </w:pPr>
          </w:p>
        </w:tc>
      </w:tr>
      <w:tr w:rsidR="00A34545" w:rsidRPr="003870AB" w14:paraId="47580375" w14:textId="77777777">
        <w:tc>
          <w:tcPr>
            <w:tcW w:w="1258" w:type="dxa"/>
            <w:shd w:val="clear" w:color="auto" w:fill="auto"/>
            <w:tcMar>
              <w:top w:w="100" w:type="dxa"/>
              <w:left w:w="100" w:type="dxa"/>
              <w:bottom w:w="100" w:type="dxa"/>
              <w:right w:w="100" w:type="dxa"/>
            </w:tcMar>
            <w:vAlign w:val="center"/>
          </w:tcPr>
          <w:p w14:paraId="354B5C42" w14:textId="77777777" w:rsidR="00A34545" w:rsidRDefault="00A34545">
            <w:pPr>
              <w:widowControl w:val="0"/>
            </w:pPr>
          </w:p>
          <w:p w14:paraId="63720051" w14:textId="168988A2" w:rsidR="00A34545" w:rsidRPr="003870AB" w:rsidRDefault="00A34545">
            <w:pPr>
              <w:widowControl w:val="0"/>
            </w:pPr>
          </w:p>
        </w:tc>
        <w:tc>
          <w:tcPr>
            <w:tcW w:w="5748" w:type="dxa"/>
            <w:shd w:val="clear" w:color="auto" w:fill="auto"/>
            <w:tcMar>
              <w:top w:w="100" w:type="dxa"/>
              <w:left w:w="100" w:type="dxa"/>
              <w:bottom w:w="100" w:type="dxa"/>
              <w:right w:w="100" w:type="dxa"/>
            </w:tcMar>
            <w:vAlign w:val="center"/>
          </w:tcPr>
          <w:p w14:paraId="2783110C" w14:textId="0DF8956D" w:rsidR="00A34545" w:rsidRPr="003870AB" w:rsidRDefault="00A34545" w:rsidP="00D75676">
            <w:pPr>
              <w:widowControl w:val="0"/>
            </w:pPr>
            <w:r w:rsidRPr="00A34545">
              <w:t xml:space="preserve">Universidad Autónoma de México (2022). Análisis de requisitos. </w:t>
            </w:r>
            <w:proofErr w:type="spellStart"/>
            <w:r w:rsidRPr="00A34545">
              <w:t>Studocu</w:t>
            </w:r>
            <w:proofErr w:type="spellEnd"/>
            <w:r w:rsidRPr="00A34545">
              <w:t>.</w:t>
            </w:r>
          </w:p>
        </w:tc>
        <w:tc>
          <w:tcPr>
            <w:tcW w:w="1191" w:type="dxa"/>
            <w:gridSpan w:val="2"/>
            <w:shd w:val="clear" w:color="auto" w:fill="auto"/>
            <w:tcMar>
              <w:top w:w="100" w:type="dxa"/>
              <w:left w:w="100" w:type="dxa"/>
              <w:bottom w:w="100" w:type="dxa"/>
              <w:right w:w="100" w:type="dxa"/>
            </w:tcMar>
            <w:vAlign w:val="center"/>
          </w:tcPr>
          <w:p w14:paraId="6A31C93B" w14:textId="2385EC5B" w:rsidR="00A34545" w:rsidRPr="003870AB" w:rsidRDefault="004F310C">
            <w:pPr>
              <w:widowControl w:val="0"/>
            </w:pPr>
            <w:r>
              <w:t>Curso web</w:t>
            </w:r>
          </w:p>
        </w:tc>
        <w:tc>
          <w:tcPr>
            <w:tcW w:w="5684" w:type="dxa"/>
            <w:shd w:val="clear" w:color="auto" w:fill="auto"/>
            <w:tcMar>
              <w:top w:w="100" w:type="dxa"/>
              <w:left w:w="100" w:type="dxa"/>
              <w:bottom w:w="100" w:type="dxa"/>
              <w:right w:w="100" w:type="dxa"/>
            </w:tcMar>
            <w:vAlign w:val="center"/>
          </w:tcPr>
          <w:p w14:paraId="3F6976B6" w14:textId="3AE368B0" w:rsidR="00A34545" w:rsidRDefault="00000000">
            <w:hyperlink r:id="rId139" w:history="1">
              <w:r w:rsidR="00A34545" w:rsidRPr="00127AF6">
                <w:rPr>
                  <w:rStyle w:val="Hipervnculo"/>
                </w:rPr>
                <w:t>https://www.studocu.com/es-mx/document/universidad-nacional-autonoma-de-mexico/analisis-de-requisitos/ers-este-documento-ayuda-a-la-especificacion-de-requerimientos-es-administrada/17977780</w:t>
              </w:r>
            </w:hyperlink>
          </w:p>
          <w:p w14:paraId="1301CE67" w14:textId="5205B123" w:rsidR="00A34545" w:rsidRDefault="00A34545"/>
        </w:tc>
      </w:tr>
      <w:tr w:rsidR="00A34545" w:rsidRPr="003870AB" w14:paraId="0028CBB6" w14:textId="77777777">
        <w:tc>
          <w:tcPr>
            <w:tcW w:w="1258" w:type="dxa"/>
            <w:shd w:val="clear" w:color="auto" w:fill="auto"/>
            <w:tcMar>
              <w:top w:w="100" w:type="dxa"/>
              <w:left w:w="100" w:type="dxa"/>
              <w:bottom w:w="100" w:type="dxa"/>
              <w:right w:w="100" w:type="dxa"/>
            </w:tcMar>
            <w:vAlign w:val="center"/>
          </w:tcPr>
          <w:p w14:paraId="18240C50" w14:textId="77777777" w:rsidR="00A34545" w:rsidRDefault="00A34545">
            <w:pPr>
              <w:widowControl w:val="0"/>
            </w:pPr>
          </w:p>
          <w:p w14:paraId="1AB1E29A" w14:textId="381BA8B5" w:rsidR="00A34545" w:rsidRDefault="00A34545">
            <w:pPr>
              <w:widowControl w:val="0"/>
            </w:pPr>
          </w:p>
        </w:tc>
        <w:tc>
          <w:tcPr>
            <w:tcW w:w="5748" w:type="dxa"/>
            <w:shd w:val="clear" w:color="auto" w:fill="auto"/>
            <w:tcMar>
              <w:top w:w="100" w:type="dxa"/>
              <w:left w:w="100" w:type="dxa"/>
              <w:bottom w:w="100" w:type="dxa"/>
              <w:right w:w="100" w:type="dxa"/>
            </w:tcMar>
            <w:vAlign w:val="center"/>
          </w:tcPr>
          <w:p w14:paraId="354EFC65" w14:textId="3E994B47" w:rsidR="00A34545" w:rsidRPr="00A34545" w:rsidRDefault="00A34545" w:rsidP="00D75676">
            <w:pPr>
              <w:widowControl w:val="0"/>
            </w:pPr>
            <w:r>
              <w:t xml:space="preserve">Universidad Autónoma de México (2021-2022). </w:t>
            </w:r>
            <w:r w:rsidRPr="00A34545">
              <w:rPr>
                <w:i/>
                <w:iCs/>
              </w:rPr>
              <w:t>Especificación de Requisitos de Apoyo</w:t>
            </w:r>
            <w:r>
              <w:rPr>
                <w:i/>
                <w:iCs/>
              </w:rPr>
              <w:t xml:space="preserve">. </w:t>
            </w:r>
            <w:proofErr w:type="spellStart"/>
            <w:r w:rsidR="004F310C" w:rsidRPr="00A34545">
              <w:t>Studocu</w:t>
            </w:r>
            <w:proofErr w:type="spellEnd"/>
          </w:p>
        </w:tc>
        <w:tc>
          <w:tcPr>
            <w:tcW w:w="1191" w:type="dxa"/>
            <w:gridSpan w:val="2"/>
            <w:shd w:val="clear" w:color="auto" w:fill="auto"/>
            <w:tcMar>
              <w:top w:w="100" w:type="dxa"/>
              <w:left w:w="100" w:type="dxa"/>
              <w:bottom w:w="100" w:type="dxa"/>
              <w:right w:w="100" w:type="dxa"/>
            </w:tcMar>
            <w:vAlign w:val="center"/>
          </w:tcPr>
          <w:p w14:paraId="32358F5A" w14:textId="330D8173" w:rsidR="00A34545" w:rsidRDefault="004F310C">
            <w:pPr>
              <w:widowControl w:val="0"/>
            </w:pPr>
            <w:r>
              <w:t>Curso web</w:t>
            </w:r>
          </w:p>
        </w:tc>
        <w:tc>
          <w:tcPr>
            <w:tcW w:w="5684" w:type="dxa"/>
            <w:shd w:val="clear" w:color="auto" w:fill="auto"/>
            <w:tcMar>
              <w:top w:w="100" w:type="dxa"/>
              <w:left w:w="100" w:type="dxa"/>
              <w:bottom w:w="100" w:type="dxa"/>
              <w:right w:w="100" w:type="dxa"/>
            </w:tcMar>
            <w:vAlign w:val="center"/>
          </w:tcPr>
          <w:p w14:paraId="207BE458" w14:textId="6FD6869C" w:rsidR="00A34545" w:rsidRDefault="00000000">
            <w:hyperlink r:id="rId140" w:history="1">
              <w:r w:rsidR="004F310C" w:rsidRPr="00127AF6">
                <w:rPr>
                  <w:rStyle w:val="Hipervnculo"/>
                </w:rPr>
                <w:t>https://www.studocu.com/es-mx/document/universidad-nacional-autonoma-de-mexico/analisis-de-requisitos/ers-este-documento-ayuda-a-la-especificacion-de-requerimientos-es-administrada/17977780</w:t>
              </w:r>
            </w:hyperlink>
          </w:p>
          <w:p w14:paraId="4BC92F4F" w14:textId="209C1FC7" w:rsidR="004F310C" w:rsidRDefault="004F310C"/>
        </w:tc>
      </w:tr>
      <w:tr w:rsidR="004F310C" w:rsidRPr="003870AB" w14:paraId="7C23A734" w14:textId="77777777">
        <w:tc>
          <w:tcPr>
            <w:tcW w:w="1258" w:type="dxa"/>
            <w:shd w:val="clear" w:color="auto" w:fill="auto"/>
            <w:tcMar>
              <w:top w:w="100" w:type="dxa"/>
              <w:left w:w="100" w:type="dxa"/>
              <w:bottom w:w="100" w:type="dxa"/>
              <w:right w:w="100" w:type="dxa"/>
            </w:tcMar>
            <w:vAlign w:val="center"/>
          </w:tcPr>
          <w:p w14:paraId="68126A9B" w14:textId="77777777" w:rsidR="004F310C" w:rsidRDefault="004F310C">
            <w:pPr>
              <w:widowControl w:val="0"/>
            </w:pPr>
          </w:p>
          <w:p w14:paraId="3D8F0FDB" w14:textId="7ED2624F" w:rsidR="004F310C" w:rsidRDefault="004F310C">
            <w:pPr>
              <w:widowControl w:val="0"/>
            </w:pPr>
          </w:p>
        </w:tc>
        <w:tc>
          <w:tcPr>
            <w:tcW w:w="5748" w:type="dxa"/>
            <w:shd w:val="clear" w:color="auto" w:fill="auto"/>
            <w:tcMar>
              <w:top w:w="100" w:type="dxa"/>
              <w:left w:w="100" w:type="dxa"/>
              <w:bottom w:w="100" w:type="dxa"/>
              <w:right w:w="100" w:type="dxa"/>
            </w:tcMar>
            <w:vAlign w:val="center"/>
          </w:tcPr>
          <w:p w14:paraId="346013E9" w14:textId="45D32DC5" w:rsidR="004F310C" w:rsidRDefault="004F310C" w:rsidP="004F310C">
            <w:pPr>
              <w:widowControl w:val="0"/>
            </w:pPr>
            <w:r>
              <w:t xml:space="preserve">Universidad Nacional de Colombia (s/f). </w:t>
            </w:r>
            <w:r w:rsidRPr="004F310C">
              <w:rPr>
                <w:i/>
                <w:iCs/>
              </w:rPr>
              <w:t>Especificación de Casos de Uso</w:t>
            </w:r>
            <w:r>
              <w:rPr>
                <w:i/>
                <w:iCs/>
              </w:rPr>
              <w:t>.</w:t>
            </w:r>
            <w:r>
              <w:t xml:space="preserve"> </w:t>
            </w:r>
            <w:r w:rsidRPr="004F310C">
              <w:t>La Oficina de Proyectos de Informática</w:t>
            </w:r>
            <w:r>
              <w:t xml:space="preserve">. </w:t>
            </w:r>
            <w:proofErr w:type="spellStart"/>
            <w:r w:rsidR="000267EF">
              <w:t>Course</w:t>
            </w:r>
            <w:proofErr w:type="spellEnd"/>
            <w:r w:rsidR="000267EF">
              <w:t xml:space="preserve"> Hero. </w:t>
            </w:r>
          </w:p>
        </w:tc>
        <w:tc>
          <w:tcPr>
            <w:tcW w:w="1191" w:type="dxa"/>
            <w:gridSpan w:val="2"/>
            <w:shd w:val="clear" w:color="auto" w:fill="auto"/>
            <w:tcMar>
              <w:top w:w="100" w:type="dxa"/>
              <w:left w:w="100" w:type="dxa"/>
              <w:bottom w:w="100" w:type="dxa"/>
              <w:right w:w="100" w:type="dxa"/>
            </w:tcMar>
            <w:vAlign w:val="center"/>
          </w:tcPr>
          <w:p w14:paraId="64E892D5" w14:textId="724F7CB3" w:rsidR="004F310C" w:rsidRDefault="004F310C">
            <w:pPr>
              <w:widowControl w:val="0"/>
            </w:pPr>
            <w:r>
              <w:t>Curso web</w:t>
            </w:r>
          </w:p>
        </w:tc>
        <w:tc>
          <w:tcPr>
            <w:tcW w:w="5684" w:type="dxa"/>
            <w:shd w:val="clear" w:color="auto" w:fill="auto"/>
            <w:tcMar>
              <w:top w:w="100" w:type="dxa"/>
              <w:left w:w="100" w:type="dxa"/>
              <w:bottom w:w="100" w:type="dxa"/>
              <w:right w:w="100" w:type="dxa"/>
            </w:tcMar>
            <w:vAlign w:val="center"/>
          </w:tcPr>
          <w:p w14:paraId="5E1C7F5A" w14:textId="77777777" w:rsidR="004F310C" w:rsidRDefault="00000000" w:rsidP="004F310C">
            <w:pPr>
              <w:widowControl w:val="0"/>
            </w:pPr>
            <w:hyperlink r:id="rId141" w:history="1">
              <w:r w:rsidR="004F310C" w:rsidRPr="00127AF6">
                <w:rPr>
                  <w:rStyle w:val="Hipervnculo"/>
                </w:rPr>
                <w:t>https://www.coursehero.com/file/25099158/PMOInformatica-Plantilla-de-Casos-de-Usodoc/</w:t>
              </w:r>
            </w:hyperlink>
          </w:p>
          <w:p w14:paraId="4955D044" w14:textId="77777777" w:rsidR="004F310C" w:rsidRDefault="004F310C"/>
        </w:tc>
      </w:tr>
      <w:tr w:rsidR="000267EF" w:rsidRPr="003870AB" w14:paraId="1B78A3C1" w14:textId="77777777">
        <w:tc>
          <w:tcPr>
            <w:tcW w:w="1258" w:type="dxa"/>
            <w:shd w:val="clear" w:color="auto" w:fill="auto"/>
            <w:tcMar>
              <w:top w:w="100" w:type="dxa"/>
              <w:left w:w="100" w:type="dxa"/>
              <w:bottom w:w="100" w:type="dxa"/>
              <w:right w:w="100" w:type="dxa"/>
            </w:tcMar>
            <w:vAlign w:val="center"/>
          </w:tcPr>
          <w:p w14:paraId="68B13095" w14:textId="77777777" w:rsidR="000267EF" w:rsidRDefault="000267EF">
            <w:pPr>
              <w:widowControl w:val="0"/>
            </w:pPr>
          </w:p>
          <w:p w14:paraId="35DF30FE" w14:textId="7E2EE918" w:rsidR="000267EF" w:rsidRDefault="000267EF">
            <w:pPr>
              <w:widowControl w:val="0"/>
            </w:pPr>
          </w:p>
        </w:tc>
        <w:tc>
          <w:tcPr>
            <w:tcW w:w="5748" w:type="dxa"/>
            <w:shd w:val="clear" w:color="auto" w:fill="auto"/>
            <w:tcMar>
              <w:top w:w="100" w:type="dxa"/>
              <w:left w:w="100" w:type="dxa"/>
              <w:bottom w:w="100" w:type="dxa"/>
              <w:right w:w="100" w:type="dxa"/>
            </w:tcMar>
            <w:vAlign w:val="center"/>
          </w:tcPr>
          <w:p w14:paraId="4E675F22" w14:textId="191305F7" w:rsidR="000267EF" w:rsidRPr="000267EF" w:rsidRDefault="00DC3361" w:rsidP="004F310C">
            <w:pPr>
              <w:widowControl w:val="0"/>
              <w:rPr>
                <w:i/>
                <w:iCs/>
              </w:rPr>
            </w:pPr>
            <w:r>
              <w:rPr>
                <w:i/>
                <w:iCs/>
              </w:rPr>
              <w:t>(S/f). (S/f).</w:t>
            </w:r>
            <w:r w:rsidR="000267EF">
              <w:rPr>
                <w:i/>
                <w:iCs/>
              </w:rPr>
              <w:t xml:space="preserve"> Requerimientos de software</w:t>
            </w:r>
            <w:r>
              <w:rPr>
                <w:i/>
                <w:iCs/>
              </w:rPr>
              <w:t>.</w:t>
            </w:r>
            <w:r w:rsidR="000267EF">
              <w:rPr>
                <w:i/>
                <w:iCs/>
              </w:rPr>
              <w:t xml:space="preserve"> </w:t>
            </w:r>
            <w:r w:rsidR="000267EF" w:rsidRPr="000267EF">
              <w:rPr>
                <w:i/>
                <w:iCs/>
              </w:rPr>
              <w:t>Plantilla</w:t>
            </w:r>
            <w:r>
              <w:rPr>
                <w:i/>
                <w:iCs/>
              </w:rPr>
              <w:t>.</w:t>
            </w:r>
            <w:r w:rsidR="000267EF" w:rsidRPr="000267EF">
              <w:rPr>
                <w:i/>
                <w:iCs/>
              </w:rPr>
              <w:t xml:space="preserve"> Guía para la Elaboración del Documento</w:t>
            </w:r>
          </w:p>
        </w:tc>
        <w:tc>
          <w:tcPr>
            <w:tcW w:w="1191" w:type="dxa"/>
            <w:gridSpan w:val="2"/>
            <w:shd w:val="clear" w:color="auto" w:fill="auto"/>
            <w:tcMar>
              <w:top w:w="100" w:type="dxa"/>
              <w:left w:w="100" w:type="dxa"/>
              <w:bottom w:w="100" w:type="dxa"/>
              <w:right w:w="100" w:type="dxa"/>
            </w:tcMar>
            <w:vAlign w:val="center"/>
          </w:tcPr>
          <w:p w14:paraId="6EB9738A" w14:textId="549BF8DE" w:rsidR="000267EF" w:rsidRDefault="00DC3361">
            <w:pPr>
              <w:widowControl w:val="0"/>
            </w:pPr>
            <w:r>
              <w:t>Link</w:t>
            </w:r>
          </w:p>
        </w:tc>
        <w:tc>
          <w:tcPr>
            <w:tcW w:w="5684" w:type="dxa"/>
            <w:shd w:val="clear" w:color="auto" w:fill="auto"/>
            <w:tcMar>
              <w:top w:w="100" w:type="dxa"/>
              <w:left w:w="100" w:type="dxa"/>
              <w:bottom w:w="100" w:type="dxa"/>
              <w:right w:w="100" w:type="dxa"/>
            </w:tcMar>
            <w:vAlign w:val="center"/>
          </w:tcPr>
          <w:p w14:paraId="277CA559" w14:textId="3EF54D14" w:rsidR="000267EF" w:rsidRDefault="00000000" w:rsidP="004F310C">
            <w:pPr>
              <w:widowControl w:val="0"/>
            </w:pPr>
            <w:hyperlink r:id="rId142" w:history="1">
              <w:r w:rsidR="00DC3361" w:rsidRPr="00127AF6">
                <w:rPr>
                  <w:rStyle w:val="Hipervnculo"/>
                </w:rPr>
                <w:t>https://independent.academia.edu/bocajr</w:t>
              </w:r>
            </w:hyperlink>
          </w:p>
          <w:p w14:paraId="5B926D51" w14:textId="7CC1879E" w:rsidR="00DC3361" w:rsidRDefault="00DC3361" w:rsidP="004F310C">
            <w:pPr>
              <w:widowControl w:val="0"/>
            </w:pPr>
          </w:p>
        </w:tc>
      </w:tr>
      <w:tr w:rsidR="00DC3361" w:rsidRPr="003870AB" w14:paraId="47459DB2" w14:textId="77777777">
        <w:tc>
          <w:tcPr>
            <w:tcW w:w="1258" w:type="dxa"/>
            <w:shd w:val="clear" w:color="auto" w:fill="auto"/>
            <w:tcMar>
              <w:top w:w="100" w:type="dxa"/>
              <w:left w:w="100" w:type="dxa"/>
              <w:bottom w:w="100" w:type="dxa"/>
              <w:right w:w="100" w:type="dxa"/>
            </w:tcMar>
            <w:vAlign w:val="center"/>
          </w:tcPr>
          <w:p w14:paraId="22D5FB17" w14:textId="77777777" w:rsidR="00DC3361" w:rsidRDefault="00DC3361">
            <w:pPr>
              <w:widowControl w:val="0"/>
            </w:pPr>
          </w:p>
        </w:tc>
        <w:tc>
          <w:tcPr>
            <w:tcW w:w="5748" w:type="dxa"/>
            <w:shd w:val="clear" w:color="auto" w:fill="auto"/>
            <w:tcMar>
              <w:top w:w="100" w:type="dxa"/>
              <w:left w:w="100" w:type="dxa"/>
              <w:bottom w:w="100" w:type="dxa"/>
              <w:right w:w="100" w:type="dxa"/>
            </w:tcMar>
            <w:vAlign w:val="center"/>
          </w:tcPr>
          <w:p w14:paraId="060E7907" w14:textId="499494A1" w:rsidR="00DC3361" w:rsidRPr="00DC3361" w:rsidRDefault="00DC3361" w:rsidP="004F310C">
            <w:pPr>
              <w:widowControl w:val="0"/>
            </w:pPr>
            <w:r w:rsidRPr="00DC3361">
              <w:t>Escuela de informática y Telecomunicaciones, DUO UC. (2021)</w:t>
            </w:r>
            <w:r>
              <w:t xml:space="preserve">. </w:t>
            </w:r>
            <w:r w:rsidRPr="00DC3361">
              <w:rPr>
                <w:i/>
                <w:iCs/>
              </w:rPr>
              <w:t>Propuesta de proyecto y especificación de requisitos de software</w:t>
            </w:r>
            <w:r>
              <w:rPr>
                <w:i/>
                <w:iCs/>
              </w:rPr>
              <w:t xml:space="preserve">. </w:t>
            </w:r>
          </w:p>
        </w:tc>
        <w:tc>
          <w:tcPr>
            <w:tcW w:w="1191" w:type="dxa"/>
            <w:gridSpan w:val="2"/>
            <w:shd w:val="clear" w:color="auto" w:fill="auto"/>
            <w:tcMar>
              <w:top w:w="100" w:type="dxa"/>
              <w:left w:w="100" w:type="dxa"/>
              <w:bottom w:w="100" w:type="dxa"/>
              <w:right w:w="100" w:type="dxa"/>
            </w:tcMar>
            <w:vAlign w:val="center"/>
          </w:tcPr>
          <w:p w14:paraId="7445A295" w14:textId="0B32E14F" w:rsidR="00DC3361" w:rsidRDefault="00DC3361">
            <w:pPr>
              <w:widowControl w:val="0"/>
            </w:pPr>
            <w:r>
              <w:t>Curso web</w:t>
            </w:r>
          </w:p>
        </w:tc>
        <w:tc>
          <w:tcPr>
            <w:tcW w:w="5684" w:type="dxa"/>
            <w:shd w:val="clear" w:color="auto" w:fill="auto"/>
            <w:tcMar>
              <w:top w:w="100" w:type="dxa"/>
              <w:left w:w="100" w:type="dxa"/>
              <w:bottom w:w="100" w:type="dxa"/>
              <w:right w:w="100" w:type="dxa"/>
            </w:tcMar>
            <w:vAlign w:val="center"/>
          </w:tcPr>
          <w:p w14:paraId="65DC0362" w14:textId="7DC5491F" w:rsidR="00DC3361" w:rsidRDefault="00000000" w:rsidP="004F310C">
            <w:pPr>
              <w:widowControl w:val="0"/>
            </w:pPr>
            <w:hyperlink r:id="rId143" w:history="1">
              <w:r w:rsidR="00DC3361" w:rsidRPr="00127AF6">
                <w:rPr>
                  <w:rStyle w:val="Hipervnculo"/>
                </w:rPr>
                <w:t>https://idoc.pub/documents/informe-ers-especificacion-de-requisitos-del-software-qn8517y222n1</w:t>
              </w:r>
            </w:hyperlink>
          </w:p>
          <w:p w14:paraId="2E7B324E" w14:textId="687183D9" w:rsidR="00DC3361" w:rsidRDefault="00DC3361" w:rsidP="004F310C">
            <w:pPr>
              <w:widowControl w:val="0"/>
            </w:pPr>
          </w:p>
        </w:tc>
      </w:tr>
      <w:tr w:rsidR="00274223" w:rsidRPr="003870AB" w14:paraId="2DD11725" w14:textId="77777777">
        <w:tc>
          <w:tcPr>
            <w:tcW w:w="1258" w:type="dxa"/>
            <w:shd w:val="clear" w:color="auto" w:fill="auto"/>
            <w:tcMar>
              <w:top w:w="100" w:type="dxa"/>
              <w:left w:w="100" w:type="dxa"/>
              <w:bottom w:w="100" w:type="dxa"/>
              <w:right w:w="100" w:type="dxa"/>
            </w:tcMar>
            <w:vAlign w:val="center"/>
          </w:tcPr>
          <w:p w14:paraId="2B88A03A" w14:textId="77777777" w:rsidR="00274223" w:rsidRDefault="00274223">
            <w:pPr>
              <w:widowControl w:val="0"/>
            </w:pPr>
          </w:p>
          <w:p w14:paraId="7CB97AEF" w14:textId="4971BDBC" w:rsidR="00274223" w:rsidRDefault="00274223">
            <w:pPr>
              <w:widowControl w:val="0"/>
            </w:pPr>
          </w:p>
        </w:tc>
        <w:tc>
          <w:tcPr>
            <w:tcW w:w="5748" w:type="dxa"/>
            <w:shd w:val="clear" w:color="auto" w:fill="auto"/>
            <w:tcMar>
              <w:top w:w="100" w:type="dxa"/>
              <w:left w:w="100" w:type="dxa"/>
              <w:bottom w:w="100" w:type="dxa"/>
              <w:right w:w="100" w:type="dxa"/>
            </w:tcMar>
            <w:vAlign w:val="center"/>
          </w:tcPr>
          <w:p w14:paraId="72AE1191" w14:textId="77777777" w:rsidR="00274223" w:rsidRPr="00DC3361" w:rsidRDefault="00274223" w:rsidP="004F310C">
            <w:pPr>
              <w:widowControl w:val="0"/>
            </w:pPr>
          </w:p>
        </w:tc>
        <w:tc>
          <w:tcPr>
            <w:tcW w:w="1191" w:type="dxa"/>
            <w:gridSpan w:val="2"/>
            <w:shd w:val="clear" w:color="auto" w:fill="auto"/>
            <w:tcMar>
              <w:top w:w="100" w:type="dxa"/>
              <w:left w:w="100" w:type="dxa"/>
              <w:bottom w:w="100" w:type="dxa"/>
              <w:right w:w="100" w:type="dxa"/>
            </w:tcMar>
            <w:vAlign w:val="center"/>
          </w:tcPr>
          <w:p w14:paraId="1AE4D380" w14:textId="77777777" w:rsidR="00274223" w:rsidRDefault="00274223">
            <w:pPr>
              <w:widowControl w:val="0"/>
            </w:pPr>
          </w:p>
        </w:tc>
        <w:tc>
          <w:tcPr>
            <w:tcW w:w="5684" w:type="dxa"/>
            <w:shd w:val="clear" w:color="auto" w:fill="auto"/>
            <w:tcMar>
              <w:top w:w="100" w:type="dxa"/>
              <w:left w:w="100" w:type="dxa"/>
              <w:bottom w:w="100" w:type="dxa"/>
              <w:right w:w="100" w:type="dxa"/>
            </w:tcMar>
            <w:vAlign w:val="center"/>
          </w:tcPr>
          <w:p w14:paraId="579297A9" w14:textId="77777777" w:rsidR="00274223" w:rsidRDefault="00274223" w:rsidP="004F310C">
            <w:pPr>
              <w:widowControl w:val="0"/>
            </w:pPr>
          </w:p>
        </w:tc>
      </w:tr>
    </w:tbl>
    <w:p w14:paraId="000004FF" w14:textId="77777777" w:rsidR="00E2274D" w:rsidRPr="003870AB" w:rsidRDefault="00E2274D"/>
    <w:p w14:paraId="00000500" w14:textId="77777777" w:rsidR="00E2274D" w:rsidRPr="003870AB" w:rsidRDefault="00E2274D">
      <w:pPr>
        <w:rPr>
          <w:b/>
        </w:rPr>
      </w:pPr>
      <w:bookmarkStart w:id="151" w:name="_heading=h.2xcytpi" w:colFirst="0" w:colLast="0"/>
      <w:bookmarkEnd w:id="151"/>
    </w:p>
    <w:p w14:paraId="00000501" w14:textId="55EECB96" w:rsidR="00E2274D" w:rsidRPr="003870AB" w:rsidRDefault="00F72533">
      <w:pPr>
        <w:rPr>
          <w:b/>
        </w:rPr>
      </w:pPr>
      <w:r w:rsidRPr="003870AB">
        <w:rPr>
          <w:b/>
        </w:rPr>
        <w:t>Glosario</w:t>
      </w:r>
    </w:p>
    <w:p w14:paraId="00000502" w14:textId="77777777" w:rsidR="00E2274D" w:rsidRPr="003870AB" w:rsidRDefault="00E2274D"/>
    <w:tbl>
      <w:tblPr>
        <w:tblStyle w:val="affffffffffffffffff2"/>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6"/>
        <w:gridCol w:w="11755"/>
      </w:tblGrid>
      <w:tr w:rsidR="00E2274D" w:rsidRPr="003870AB" w14:paraId="54BD2AAE" w14:textId="77777777">
        <w:trPr>
          <w:trHeight w:val="657"/>
        </w:trPr>
        <w:tc>
          <w:tcPr>
            <w:tcW w:w="1656" w:type="dxa"/>
            <w:shd w:val="clear" w:color="auto" w:fill="C9DAF8"/>
            <w:tcMar>
              <w:top w:w="100" w:type="dxa"/>
              <w:left w:w="100" w:type="dxa"/>
              <w:bottom w:w="100" w:type="dxa"/>
              <w:right w:w="100" w:type="dxa"/>
            </w:tcMar>
          </w:tcPr>
          <w:p w14:paraId="00000503" w14:textId="77777777" w:rsidR="00E2274D" w:rsidRPr="003870AB" w:rsidRDefault="004018CF">
            <w:pPr>
              <w:widowControl w:val="0"/>
              <w:pBdr>
                <w:top w:val="nil"/>
                <w:left w:val="nil"/>
                <w:bottom w:val="nil"/>
                <w:right w:val="nil"/>
                <w:between w:val="nil"/>
              </w:pBdr>
              <w:rPr>
                <w:b/>
              </w:rPr>
            </w:pPr>
            <w:bookmarkStart w:id="152" w:name="_Hlk115179576"/>
            <w:r w:rsidRPr="003870AB">
              <w:rPr>
                <w:b/>
              </w:rPr>
              <w:t>Tipo de recurso</w:t>
            </w:r>
          </w:p>
        </w:tc>
        <w:tc>
          <w:tcPr>
            <w:tcW w:w="11755" w:type="dxa"/>
            <w:shd w:val="clear" w:color="auto" w:fill="C9DAF8"/>
            <w:tcMar>
              <w:top w:w="100" w:type="dxa"/>
              <w:left w:w="100" w:type="dxa"/>
              <w:bottom w:w="100" w:type="dxa"/>
              <w:right w:w="100" w:type="dxa"/>
            </w:tcMar>
          </w:tcPr>
          <w:p w14:paraId="00000504" w14:textId="77777777" w:rsidR="00E2274D" w:rsidRPr="003870AB" w:rsidRDefault="004018CF">
            <w:pPr>
              <w:pStyle w:val="Ttulo"/>
              <w:jc w:val="center"/>
              <w:rPr>
                <w:sz w:val="22"/>
                <w:szCs w:val="22"/>
              </w:rPr>
            </w:pPr>
            <w:bookmarkStart w:id="153" w:name="_heading=h.1ci93xb" w:colFirst="0" w:colLast="0"/>
            <w:bookmarkEnd w:id="153"/>
            <w:r w:rsidRPr="003870AB">
              <w:rPr>
                <w:sz w:val="22"/>
                <w:szCs w:val="22"/>
              </w:rPr>
              <w:t>Glosario</w:t>
            </w:r>
          </w:p>
        </w:tc>
      </w:tr>
      <w:tr w:rsidR="00E2274D" w:rsidRPr="003870AB" w14:paraId="781B2EF9" w14:textId="77777777">
        <w:tc>
          <w:tcPr>
            <w:tcW w:w="1656" w:type="dxa"/>
            <w:shd w:val="clear" w:color="auto" w:fill="auto"/>
            <w:tcMar>
              <w:top w:w="100" w:type="dxa"/>
              <w:left w:w="100" w:type="dxa"/>
              <w:bottom w:w="100" w:type="dxa"/>
              <w:right w:w="100" w:type="dxa"/>
            </w:tcMar>
          </w:tcPr>
          <w:p w14:paraId="00000505" w14:textId="77777777" w:rsidR="00E2274D" w:rsidRPr="003870AB" w:rsidRDefault="004018CF">
            <w:pPr>
              <w:widowControl w:val="0"/>
              <w:pBdr>
                <w:top w:val="nil"/>
                <w:left w:val="nil"/>
                <w:bottom w:val="nil"/>
                <w:right w:val="nil"/>
                <w:between w:val="nil"/>
              </w:pBdr>
              <w:rPr>
                <w:color w:val="B7B7B7"/>
              </w:rPr>
            </w:pPr>
            <w:bookmarkStart w:id="154" w:name="_heading=h.1pxezwc" w:colFirst="0" w:colLast="0"/>
            <w:bookmarkEnd w:id="154"/>
            <w:r w:rsidRPr="003870AB">
              <w:t>Atributo</w:t>
            </w:r>
          </w:p>
        </w:tc>
        <w:tc>
          <w:tcPr>
            <w:tcW w:w="11755" w:type="dxa"/>
            <w:shd w:val="clear" w:color="auto" w:fill="auto"/>
            <w:tcMar>
              <w:top w:w="100" w:type="dxa"/>
              <w:left w:w="100" w:type="dxa"/>
              <w:bottom w:w="100" w:type="dxa"/>
              <w:right w:w="100" w:type="dxa"/>
            </w:tcMar>
          </w:tcPr>
          <w:p w14:paraId="00000506" w14:textId="70D45DC1" w:rsidR="00E2274D" w:rsidRPr="003870AB" w:rsidRDefault="004018CF">
            <w:pPr>
              <w:widowControl w:val="0"/>
              <w:pBdr>
                <w:top w:val="nil"/>
                <w:left w:val="nil"/>
                <w:bottom w:val="nil"/>
                <w:right w:val="nil"/>
                <w:between w:val="nil"/>
              </w:pBdr>
              <w:rPr>
                <w:color w:val="B7B7B7"/>
              </w:rPr>
            </w:pPr>
            <w:r w:rsidRPr="003870AB">
              <w:t>característica de una entidad. Puede haber muchos atributos en una entidad.</w:t>
            </w:r>
          </w:p>
        </w:tc>
      </w:tr>
      <w:tr w:rsidR="00E2274D" w:rsidRPr="003870AB" w14:paraId="45E60E87" w14:textId="77777777">
        <w:tc>
          <w:tcPr>
            <w:tcW w:w="1656" w:type="dxa"/>
            <w:shd w:val="clear" w:color="auto" w:fill="auto"/>
            <w:tcMar>
              <w:top w:w="100" w:type="dxa"/>
              <w:left w:w="100" w:type="dxa"/>
              <w:bottom w:w="100" w:type="dxa"/>
              <w:right w:w="100" w:type="dxa"/>
            </w:tcMar>
          </w:tcPr>
          <w:p w14:paraId="00000507" w14:textId="77777777" w:rsidR="00E2274D" w:rsidRPr="003870AB" w:rsidRDefault="004018CF">
            <w:pPr>
              <w:widowControl w:val="0"/>
              <w:rPr>
                <w:color w:val="B7B7B7"/>
              </w:rPr>
            </w:pPr>
            <w:r w:rsidRPr="003870AB">
              <w:t>Caso de uso</w:t>
            </w:r>
          </w:p>
        </w:tc>
        <w:tc>
          <w:tcPr>
            <w:tcW w:w="11755" w:type="dxa"/>
            <w:shd w:val="clear" w:color="auto" w:fill="auto"/>
            <w:tcMar>
              <w:top w:w="100" w:type="dxa"/>
              <w:left w:w="100" w:type="dxa"/>
              <w:bottom w:w="100" w:type="dxa"/>
              <w:right w:w="100" w:type="dxa"/>
            </w:tcMar>
          </w:tcPr>
          <w:p w14:paraId="00000508" w14:textId="77777777" w:rsidR="00E2274D" w:rsidRPr="003870AB" w:rsidRDefault="004018CF">
            <w:pPr>
              <w:widowControl w:val="0"/>
              <w:rPr>
                <w:color w:val="B7B7B7"/>
              </w:rPr>
            </w:pPr>
            <w:r w:rsidRPr="003870AB">
              <w:t>especificación de un tipo de interacción con el sistema.</w:t>
            </w:r>
          </w:p>
        </w:tc>
      </w:tr>
      <w:tr w:rsidR="00E2274D" w:rsidRPr="003870AB" w14:paraId="25C8257D" w14:textId="77777777">
        <w:tc>
          <w:tcPr>
            <w:tcW w:w="1656" w:type="dxa"/>
            <w:shd w:val="clear" w:color="auto" w:fill="auto"/>
            <w:tcMar>
              <w:top w:w="100" w:type="dxa"/>
              <w:left w:w="100" w:type="dxa"/>
              <w:bottom w:w="100" w:type="dxa"/>
              <w:right w:w="100" w:type="dxa"/>
            </w:tcMar>
          </w:tcPr>
          <w:p w14:paraId="00000509" w14:textId="77777777" w:rsidR="00E2274D" w:rsidRPr="003870AB" w:rsidRDefault="004018CF">
            <w:pPr>
              <w:widowControl w:val="0"/>
              <w:rPr>
                <w:color w:val="B7B7B7"/>
              </w:rPr>
            </w:pPr>
            <w:r w:rsidRPr="003870AB">
              <w:t>Cliente</w:t>
            </w:r>
          </w:p>
        </w:tc>
        <w:tc>
          <w:tcPr>
            <w:tcW w:w="11755" w:type="dxa"/>
            <w:shd w:val="clear" w:color="auto" w:fill="auto"/>
            <w:tcMar>
              <w:top w:w="100" w:type="dxa"/>
              <w:left w:w="100" w:type="dxa"/>
              <w:bottom w:w="100" w:type="dxa"/>
              <w:right w:w="100" w:type="dxa"/>
            </w:tcMar>
          </w:tcPr>
          <w:p w14:paraId="0000050A" w14:textId="77777777" w:rsidR="00E2274D" w:rsidRPr="003870AB" w:rsidRDefault="004018CF">
            <w:pPr>
              <w:widowControl w:val="0"/>
              <w:rPr>
                <w:color w:val="B7B7B7"/>
              </w:rPr>
            </w:pPr>
            <w:r w:rsidRPr="003870AB">
              <w:t>persona, organización o grupo de personas que encargan la construcción de un sistema, ya sea en su etapa inicial o refinando versiones sucesivas.</w:t>
            </w:r>
          </w:p>
        </w:tc>
      </w:tr>
      <w:tr w:rsidR="00E2274D" w:rsidRPr="003870AB" w14:paraId="0A52FB17" w14:textId="77777777">
        <w:tc>
          <w:tcPr>
            <w:tcW w:w="1656" w:type="dxa"/>
            <w:shd w:val="clear" w:color="auto" w:fill="auto"/>
            <w:tcMar>
              <w:top w:w="100" w:type="dxa"/>
              <w:left w:w="100" w:type="dxa"/>
              <w:bottom w:w="100" w:type="dxa"/>
              <w:right w:w="100" w:type="dxa"/>
            </w:tcMar>
          </w:tcPr>
          <w:p w14:paraId="0000050B" w14:textId="77777777" w:rsidR="00E2274D" w:rsidRPr="003870AB" w:rsidRDefault="004018CF">
            <w:pPr>
              <w:widowControl w:val="0"/>
              <w:rPr>
                <w:color w:val="B7B7B7"/>
              </w:rPr>
            </w:pPr>
            <w:r w:rsidRPr="003870AB">
              <w:t>Dominio</w:t>
            </w:r>
          </w:p>
        </w:tc>
        <w:tc>
          <w:tcPr>
            <w:tcW w:w="11755" w:type="dxa"/>
            <w:shd w:val="clear" w:color="auto" w:fill="auto"/>
            <w:tcMar>
              <w:top w:w="100" w:type="dxa"/>
              <w:left w:w="100" w:type="dxa"/>
              <w:bottom w:w="100" w:type="dxa"/>
              <w:right w:w="100" w:type="dxa"/>
            </w:tcMar>
          </w:tcPr>
          <w:p w14:paraId="0000050C" w14:textId="6B72916C" w:rsidR="00E2274D" w:rsidRPr="003870AB" w:rsidRDefault="004018CF">
            <w:pPr>
              <w:widowControl w:val="0"/>
              <w:rPr>
                <w:color w:val="B7B7B7"/>
              </w:rPr>
            </w:pPr>
            <w:r w:rsidRPr="003870AB">
              <w:t xml:space="preserve">área problemática o empresarial específica donde se usan los sistemas de </w:t>
            </w:r>
            <w:r w:rsidR="008A5597" w:rsidRPr="008A5597">
              <w:rPr>
                <w:i/>
                <w:iCs/>
              </w:rPr>
              <w:t>software</w:t>
            </w:r>
            <w:r w:rsidRPr="003870AB">
              <w:t>. Los ejemplos de dominio incluyen control en tiempo real, procesamiento de datos empresariales y conmutación de telecomunicaciones.</w:t>
            </w:r>
          </w:p>
        </w:tc>
      </w:tr>
      <w:tr w:rsidR="00E2274D" w:rsidRPr="003870AB" w14:paraId="2C774A31" w14:textId="77777777">
        <w:tc>
          <w:tcPr>
            <w:tcW w:w="1656" w:type="dxa"/>
            <w:shd w:val="clear" w:color="auto" w:fill="auto"/>
            <w:tcMar>
              <w:top w:w="100" w:type="dxa"/>
              <w:left w:w="100" w:type="dxa"/>
              <w:bottom w:w="100" w:type="dxa"/>
              <w:right w:w="100" w:type="dxa"/>
            </w:tcMar>
          </w:tcPr>
          <w:p w14:paraId="0000050D" w14:textId="77777777" w:rsidR="00E2274D" w:rsidRPr="003870AB" w:rsidRDefault="004018CF">
            <w:pPr>
              <w:widowControl w:val="0"/>
              <w:rPr>
                <w:color w:val="B7B7B7"/>
              </w:rPr>
            </w:pPr>
            <w:r w:rsidRPr="003870AB">
              <w:t>Fiabilidad</w:t>
            </w:r>
          </w:p>
        </w:tc>
        <w:tc>
          <w:tcPr>
            <w:tcW w:w="11755" w:type="dxa"/>
            <w:shd w:val="clear" w:color="auto" w:fill="auto"/>
            <w:tcMar>
              <w:top w:w="100" w:type="dxa"/>
              <w:left w:w="100" w:type="dxa"/>
              <w:bottom w:w="100" w:type="dxa"/>
              <w:right w:w="100" w:type="dxa"/>
            </w:tcMar>
          </w:tcPr>
          <w:p w14:paraId="0000050E" w14:textId="77777777" w:rsidR="00E2274D" w:rsidRPr="003870AB" w:rsidRDefault="004018CF">
            <w:pPr>
              <w:widowControl w:val="0"/>
              <w:rPr>
                <w:color w:val="B7B7B7"/>
              </w:rPr>
            </w:pPr>
            <w:r w:rsidRPr="003870AB">
              <w:t>capacidad de un sistema para entregar los servicios como se especifican. La fiabilidad se puede especificar cuantitativamente como la probabilidad de que ocurra un fallo de funcionamiento o como la tasa de ocurrencia de estos.</w:t>
            </w:r>
          </w:p>
        </w:tc>
      </w:tr>
      <w:tr w:rsidR="00E2274D" w:rsidRPr="003870AB" w14:paraId="77661369" w14:textId="77777777">
        <w:tc>
          <w:tcPr>
            <w:tcW w:w="1656" w:type="dxa"/>
            <w:shd w:val="clear" w:color="auto" w:fill="auto"/>
            <w:tcMar>
              <w:top w:w="100" w:type="dxa"/>
              <w:left w:w="100" w:type="dxa"/>
              <w:bottom w:w="100" w:type="dxa"/>
              <w:right w:w="100" w:type="dxa"/>
            </w:tcMar>
          </w:tcPr>
          <w:p w14:paraId="0000050F" w14:textId="77777777" w:rsidR="00E2274D" w:rsidRPr="003870AB" w:rsidRDefault="004018CF">
            <w:pPr>
              <w:widowControl w:val="0"/>
              <w:rPr>
                <w:color w:val="B7B7B7"/>
              </w:rPr>
            </w:pPr>
            <w:r w:rsidRPr="003870AB">
              <w:t>Gestión de requerimientos</w:t>
            </w:r>
          </w:p>
        </w:tc>
        <w:tc>
          <w:tcPr>
            <w:tcW w:w="11755" w:type="dxa"/>
            <w:shd w:val="clear" w:color="auto" w:fill="auto"/>
            <w:tcMar>
              <w:top w:w="100" w:type="dxa"/>
              <w:left w:w="100" w:type="dxa"/>
              <w:bottom w:w="100" w:type="dxa"/>
              <w:right w:w="100" w:type="dxa"/>
            </w:tcMar>
          </w:tcPr>
          <w:p w14:paraId="00000510" w14:textId="77777777" w:rsidR="00E2274D" w:rsidRPr="003870AB" w:rsidRDefault="004018CF">
            <w:pPr>
              <w:widowControl w:val="0"/>
              <w:rPr>
                <w:color w:val="B7B7B7"/>
              </w:rPr>
            </w:pPr>
            <w:r w:rsidRPr="003870AB">
              <w:t>proceso de administrar los cambios a los requerimientos para asegurar que son analizados adecuadamente y rastreados a lo largo del sistema.</w:t>
            </w:r>
          </w:p>
        </w:tc>
      </w:tr>
      <w:tr w:rsidR="00E2274D" w:rsidRPr="003870AB" w14:paraId="2203ACA4" w14:textId="77777777">
        <w:tc>
          <w:tcPr>
            <w:tcW w:w="1656" w:type="dxa"/>
            <w:shd w:val="clear" w:color="auto" w:fill="auto"/>
            <w:tcMar>
              <w:top w:w="100" w:type="dxa"/>
              <w:left w:w="100" w:type="dxa"/>
              <w:bottom w:w="100" w:type="dxa"/>
              <w:right w:w="100" w:type="dxa"/>
            </w:tcMar>
          </w:tcPr>
          <w:p w14:paraId="00000511" w14:textId="77777777" w:rsidR="00E2274D" w:rsidRPr="003870AB" w:rsidRDefault="004018CF">
            <w:pPr>
              <w:widowControl w:val="0"/>
              <w:rPr>
                <w:color w:val="B7B7B7"/>
              </w:rPr>
            </w:pPr>
            <w:r w:rsidRPr="003870AB">
              <w:t>Interfaz</w:t>
            </w:r>
          </w:p>
        </w:tc>
        <w:tc>
          <w:tcPr>
            <w:tcW w:w="11755" w:type="dxa"/>
            <w:shd w:val="clear" w:color="auto" w:fill="auto"/>
            <w:tcMar>
              <w:top w:w="100" w:type="dxa"/>
              <w:left w:w="100" w:type="dxa"/>
              <w:bottom w:w="100" w:type="dxa"/>
              <w:right w:w="100" w:type="dxa"/>
            </w:tcMar>
          </w:tcPr>
          <w:p w14:paraId="00000512" w14:textId="6596A133" w:rsidR="00E2274D" w:rsidRPr="003870AB" w:rsidRDefault="004018CF">
            <w:pPr>
              <w:widowControl w:val="0"/>
              <w:rPr>
                <w:color w:val="B7B7B7"/>
              </w:rPr>
            </w:pPr>
            <w:r w:rsidRPr="003870AB">
              <w:t xml:space="preserve">especificación de los atributos y operaciones asociados con un componente </w:t>
            </w:r>
            <w:r w:rsidR="008A5597" w:rsidRPr="008A5597">
              <w:rPr>
                <w:i/>
                <w:iCs/>
              </w:rPr>
              <w:t>software</w:t>
            </w:r>
            <w:r w:rsidRPr="003870AB">
              <w:t>. La interfaz es utilizada como el medio de tener acceso a la funcionalidad del componente.</w:t>
            </w:r>
          </w:p>
        </w:tc>
      </w:tr>
      <w:tr w:rsidR="00E2274D" w:rsidRPr="003870AB" w14:paraId="0202CF0C" w14:textId="77777777">
        <w:tc>
          <w:tcPr>
            <w:tcW w:w="1656" w:type="dxa"/>
            <w:shd w:val="clear" w:color="auto" w:fill="auto"/>
            <w:tcMar>
              <w:top w:w="100" w:type="dxa"/>
              <w:left w:w="100" w:type="dxa"/>
              <w:bottom w:w="100" w:type="dxa"/>
              <w:right w:w="100" w:type="dxa"/>
            </w:tcMar>
          </w:tcPr>
          <w:p w14:paraId="00000513" w14:textId="77777777" w:rsidR="00E2274D" w:rsidRPr="003870AB" w:rsidRDefault="004018CF">
            <w:pPr>
              <w:widowControl w:val="0"/>
              <w:rPr>
                <w:color w:val="B7B7B7"/>
              </w:rPr>
            </w:pPr>
            <w:r w:rsidRPr="003870AB">
              <w:t>Portabilidad</w:t>
            </w:r>
          </w:p>
        </w:tc>
        <w:tc>
          <w:tcPr>
            <w:tcW w:w="11755" w:type="dxa"/>
            <w:shd w:val="clear" w:color="auto" w:fill="auto"/>
            <w:tcMar>
              <w:top w:w="100" w:type="dxa"/>
              <w:left w:w="100" w:type="dxa"/>
              <w:bottom w:w="100" w:type="dxa"/>
              <w:right w:w="100" w:type="dxa"/>
            </w:tcMar>
          </w:tcPr>
          <w:p w14:paraId="00000514" w14:textId="77777777" w:rsidR="00E2274D" w:rsidRPr="003870AB" w:rsidRDefault="004018CF">
            <w:pPr>
              <w:widowControl w:val="0"/>
              <w:rPr>
                <w:color w:val="B7B7B7"/>
              </w:rPr>
            </w:pPr>
            <w:r w:rsidRPr="003870AB">
              <w:t>grado en que un sistema que opera en determinado entorno de ejecución pueda ser convertido para funcionar en otro entorno.</w:t>
            </w:r>
          </w:p>
        </w:tc>
      </w:tr>
      <w:tr w:rsidR="00E2274D" w:rsidRPr="003870AB" w14:paraId="40CDAD11" w14:textId="77777777">
        <w:tc>
          <w:tcPr>
            <w:tcW w:w="1656" w:type="dxa"/>
            <w:shd w:val="clear" w:color="auto" w:fill="auto"/>
            <w:tcMar>
              <w:top w:w="100" w:type="dxa"/>
              <w:left w:w="100" w:type="dxa"/>
              <w:bottom w:w="100" w:type="dxa"/>
              <w:right w:w="100" w:type="dxa"/>
            </w:tcMar>
          </w:tcPr>
          <w:p w14:paraId="00000515" w14:textId="77777777" w:rsidR="00E2274D" w:rsidRPr="003870AB" w:rsidRDefault="004018CF">
            <w:pPr>
              <w:widowControl w:val="0"/>
            </w:pPr>
            <w:r w:rsidRPr="003870AB">
              <w:lastRenderedPageBreak/>
              <w:t>Proyecto</w:t>
            </w:r>
          </w:p>
        </w:tc>
        <w:tc>
          <w:tcPr>
            <w:tcW w:w="11755" w:type="dxa"/>
            <w:shd w:val="clear" w:color="auto" w:fill="auto"/>
            <w:tcMar>
              <w:top w:w="100" w:type="dxa"/>
              <w:left w:w="100" w:type="dxa"/>
              <w:bottom w:w="100" w:type="dxa"/>
              <w:right w:w="100" w:type="dxa"/>
            </w:tcMar>
          </w:tcPr>
          <w:p w14:paraId="00000516" w14:textId="77777777" w:rsidR="00E2274D" w:rsidRPr="003870AB" w:rsidRDefault="004018CF">
            <w:pPr>
              <w:widowControl w:val="0"/>
              <w:rPr>
                <w:color w:val="B7B7B7"/>
              </w:rPr>
            </w:pPr>
            <w:r w:rsidRPr="003870AB">
              <w:t>esfuerzo de desarrollo para llevar un sistema a lo largo de un ciclo de vida.</w:t>
            </w:r>
          </w:p>
        </w:tc>
      </w:tr>
      <w:tr w:rsidR="00E2274D" w:rsidRPr="003870AB" w14:paraId="2D753760" w14:textId="77777777">
        <w:tc>
          <w:tcPr>
            <w:tcW w:w="1656" w:type="dxa"/>
            <w:shd w:val="clear" w:color="auto" w:fill="auto"/>
            <w:tcMar>
              <w:top w:w="100" w:type="dxa"/>
              <w:left w:w="100" w:type="dxa"/>
              <w:bottom w:w="100" w:type="dxa"/>
              <w:right w:w="100" w:type="dxa"/>
            </w:tcMar>
          </w:tcPr>
          <w:p w14:paraId="00000517" w14:textId="77777777" w:rsidR="00E2274D" w:rsidRPr="003870AB" w:rsidRDefault="004018CF">
            <w:pPr>
              <w:widowControl w:val="0"/>
            </w:pPr>
            <w:r w:rsidRPr="003870AB">
              <w:t>Requerimiento</w:t>
            </w:r>
          </w:p>
        </w:tc>
        <w:tc>
          <w:tcPr>
            <w:tcW w:w="11755" w:type="dxa"/>
            <w:shd w:val="clear" w:color="auto" w:fill="auto"/>
            <w:tcMar>
              <w:top w:w="100" w:type="dxa"/>
              <w:left w:w="100" w:type="dxa"/>
              <w:bottom w:w="100" w:type="dxa"/>
              <w:right w:w="100" w:type="dxa"/>
            </w:tcMar>
          </w:tcPr>
          <w:p w14:paraId="00000518" w14:textId="77777777" w:rsidR="00E2274D" w:rsidRPr="003870AB" w:rsidRDefault="004018CF">
            <w:pPr>
              <w:widowControl w:val="0"/>
              <w:rPr>
                <w:color w:val="B7B7B7"/>
              </w:rPr>
            </w:pPr>
            <w:r w:rsidRPr="003870AB">
              <w:t>condición o capacidad requerida por una parte interesada para resolver un problema o alcanzar un objetivo. Debe cumplir con un componente de solución para satisfacer un contrato, norma, especificación u otros documentos.</w:t>
            </w:r>
          </w:p>
        </w:tc>
      </w:tr>
      <w:tr w:rsidR="00E2274D" w:rsidRPr="003870AB" w14:paraId="04DA3253" w14:textId="77777777">
        <w:tc>
          <w:tcPr>
            <w:tcW w:w="1656" w:type="dxa"/>
            <w:shd w:val="clear" w:color="auto" w:fill="auto"/>
            <w:tcMar>
              <w:top w:w="100" w:type="dxa"/>
              <w:left w:w="100" w:type="dxa"/>
              <w:bottom w:w="100" w:type="dxa"/>
              <w:right w:w="100" w:type="dxa"/>
            </w:tcMar>
          </w:tcPr>
          <w:p w14:paraId="00000519" w14:textId="77777777" w:rsidR="00E2274D" w:rsidRPr="003870AB" w:rsidRDefault="004018CF">
            <w:pPr>
              <w:widowControl w:val="0"/>
            </w:pPr>
            <w:r w:rsidRPr="003870AB">
              <w:t>Requerimiento funcional</w:t>
            </w:r>
          </w:p>
        </w:tc>
        <w:tc>
          <w:tcPr>
            <w:tcW w:w="11755" w:type="dxa"/>
            <w:shd w:val="clear" w:color="auto" w:fill="auto"/>
            <w:tcMar>
              <w:top w:w="100" w:type="dxa"/>
              <w:left w:w="100" w:type="dxa"/>
              <w:bottom w:w="100" w:type="dxa"/>
              <w:right w:w="100" w:type="dxa"/>
            </w:tcMar>
          </w:tcPr>
          <w:p w14:paraId="0000051A" w14:textId="77777777" w:rsidR="00E2274D" w:rsidRPr="003870AB" w:rsidRDefault="004018CF">
            <w:pPr>
              <w:widowControl w:val="0"/>
              <w:rPr>
                <w:color w:val="B7B7B7"/>
              </w:rPr>
            </w:pPr>
            <w:r w:rsidRPr="003870AB">
              <w:t>declaración de alguna función o característica que se debe implementar en un sistema.</w:t>
            </w:r>
          </w:p>
        </w:tc>
      </w:tr>
      <w:tr w:rsidR="00E2274D" w:rsidRPr="003870AB" w14:paraId="41C94277" w14:textId="77777777">
        <w:tc>
          <w:tcPr>
            <w:tcW w:w="1656" w:type="dxa"/>
            <w:shd w:val="clear" w:color="auto" w:fill="auto"/>
            <w:tcMar>
              <w:top w:w="100" w:type="dxa"/>
              <w:left w:w="100" w:type="dxa"/>
              <w:bottom w:w="100" w:type="dxa"/>
              <w:right w:w="100" w:type="dxa"/>
            </w:tcMar>
          </w:tcPr>
          <w:p w14:paraId="0000051B" w14:textId="77777777" w:rsidR="00E2274D" w:rsidRPr="003870AB" w:rsidRDefault="004018CF">
            <w:pPr>
              <w:widowControl w:val="0"/>
            </w:pPr>
            <w:r w:rsidRPr="003870AB">
              <w:t>Requerimiento no funcional</w:t>
            </w:r>
          </w:p>
        </w:tc>
        <w:tc>
          <w:tcPr>
            <w:tcW w:w="11755" w:type="dxa"/>
            <w:shd w:val="clear" w:color="auto" w:fill="auto"/>
            <w:tcMar>
              <w:top w:w="100" w:type="dxa"/>
              <w:left w:w="100" w:type="dxa"/>
              <w:bottom w:w="100" w:type="dxa"/>
              <w:right w:w="100" w:type="dxa"/>
            </w:tcMar>
          </w:tcPr>
          <w:p w14:paraId="0000051C" w14:textId="185B7D88" w:rsidR="00E2274D" w:rsidRPr="003870AB" w:rsidRDefault="004018CF">
            <w:pPr>
              <w:widowControl w:val="0"/>
              <w:rPr>
                <w:color w:val="B7B7B7"/>
              </w:rPr>
            </w:pPr>
            <w:r w:rsidRPr="003870AB">
              <w:t xml:space="preserve">declaración de una restricción o comportamiento que se aplica a un sistema. Esta restricción se puede referir a las propiedades emergentes del </w:t>
            </w:r>
            <w:r w:rsidR="008A5597" w:rsidRPr="008A5597">
              <w:rPr>
                <w:i/>
                <w:iCs/>
              </w:rPr>
              <w:t>software</w:t>
            </w:r>
            <w:r w:rsidRPr="003870AB">
              <w:t xml:space="preserve"> que se está desarrollando o al proceso de desarrollo</w:t>
            </w:r>
            <w:r w:rsidR="00244115" w:rsidRPr="003870AB">
              <w:t>.</w:t>
            </w:r>
          </w:p>
        </w:tc>
      </w:tr>
      <w:tr w:rsidR="00E2274D" w:rsidRPr="003870AB" w14:paraId="61079E6E" w14:textId="77777777">
        <w:tc>
          <w:tcPr>
            <w:tcW w:w="1656" w:type="dxa"/>
            <w:shd w:val="clear" w:color="auto" w:fill="auto"/>
            <w:tcMar>
              <w:top w:w="100" w:type="dxa"/>
              <w:left w:w="100" w:type="dxa"/>
              <w:bottom w:w="100" w:type="dxa"/>
              <w:right w:w="100" w:type="dxa"/>
            </w:tcMar>
          </w:tcPr>
          <w:p w14:paraId="0000051D" w14:textId="77777777" w:rsidR="00E2274D" w:rsidRPr="003870AB" w:rsidRDefault="004018CF">
            <w:pPr>
              <w:widowControl w:val="0"/>
            </w:pPr>
            <w:r w:rsidRPr="003870AB">
              <w:t>Sistema</w:t>
            </w:r>
          </w:p>
        </w:tc>
        <w:tc>
          <w:tcPr>
            <w:tcW w:w="11755" w:type="dxa"/>
            <w:shd w:val="clear" w:color="auto" w:fill="auto"/>
            <w:tcMar>
              <w:top w:w="100" w:type="dxa"/>
              <w:left w:w="100" w:type="dxa"/>
              <w:bottom w:w="100" w:type="dxa"/>
              <w:right w:w="100" w:type="dxa"/>
            </w:tcMar>
          </w:tcPr>
          <w:p w14:paraId="0000051E" w14:textId="77777777" w:rsidR="00E2274D" w:rsidRPr="003870AB" w:rsidRDefault="004018CF">
            <w:pPr>
              <w:widowControl w:val="0"/>
              <w:rPr>
                <w:color w:val="B7B7B7"/>
              </w:rPr>
            </w:pPr>
            <w:r w:rsidRPr="003870AB">
              <w:t>colección de subsistemas interrelacionados e interdependientes, trabajando juntos para lograr metas y objetivos predeterminados. Todos los sistemas tienen entrada, procesos, salida y retroalimentación.</w:t>
            </w:r>
          </w:p>
        </w:tc>
      </w:tr>
      <w:tr w:rsidR="00E2274D" w:rsidRPr="003870AB" w14:paraId="7C55BB92" w14:textId="77777777">
        <w:tc>
          <w:tcPr>
            <w:tcW w:w="1656" w:type="dxa"/>
            <w:shd w:val="clear" w:color="auto" w:fill="auto"/>
            <w:tcMar>
              <w:top w:w="100" w:type="dxa"/>
              <w:left w:w="100" w:type="dxa"/>
              <w:bottom w:w="100" w:type="dxa"/>
              <w:right w:w="100" w:type="dxa"/>
            </w:tcMar>
          </w:tcPr>
          <w:p w14:paraId="0000051F" w14:textId="77777777" w:rsidR="00E2274D" w:rsidRPr="003870AB" w:rsidRDefault="004018CF">
            <w:pPr>
              <w:widowControl w:val="0"/>
            </w:pPr>
            <w:r w:rsidRPr="003870AB">
              <w:t>Usuario</w:t>
            </w:r>
          </w:p>
        </w:tc>
        <w:tc>
          <w:tcPr>
            <w:tcW w:w="11755" w:type="dxa"/>
            <w:shd w:val="clear" w:color="auto" w:fill="auto"/>
            <w:tcMar>
              <w:top w:w="100" w:type="dxa"/>
              <w:left w:w="100" w:type="dxa"/>
              <w:bottom w:w="100" w:type="dxa"/>
              <w:right w:w="100" w:type="dxa"/>
            </w:tcMar>
          </w:tcPr>
          <w:p w14:paraId="00000520" w14:textId="77777777" w:rsidR="00E2274D" w:rsidRPr="003870AB" w:rsidRDefault="004018CF">
            <w:pPr>
              <w:widowControl w:val="0"/>
              <w:rPr>
                <w:color w:val="B7B7B7"/>
              </w:rPr>
            </w:pPr>
            <w:r w:rsidRPr="003870AB">
              <w:t>individuo u organización que utiliza el sistema en operación para llevar a cabo una función específica.</w:t>
            </w:r>
          </w:p>
        </w:tc>
      </w:tr>
      <w:tr w:rsidR="00E2274D" w:rsidRPr="003870AB" w14:paraId="0009D989" w14:textId="77777777">
        <w:tc>
          <w:tcPr>
            <w:tcW w:w="1656" w:type="dxa"/>
            <w:shd w:val="clear" w:color="auto" w:fill="auto"/>
            <w:tcMar>
              <w:top w:w="100" w:type="dxa"/>
              <w:left w:w="100" w:type="dxa"/>
              <w:bottom w:w="100" w:type="dxa"/>
              <w:right w:w="100" w:type="dxa"/>
            </w:tcMar>
          </w:tcPr>
          <w:p w14:paraId="00000521" w14:textId="77777777" w:rsidR="00E2274D" w:rsidRPr="003870AB" w:rsidRDefault="004018CF">
            <w:pPr>
              <w:widowControl w:val="0"/>
            </w:pPr>
            <w:r w:rsidRPr="003870AB">
              <w:t>Validación</w:t>
            </w:r>
          </w:p>
        </w:tc>
        <w:tc>
          <w:tcPr>
            <w:tcW w:w="11755" w:type="dxa"/>
            <w:shd w:val="clear" w:color="auto" w:fill="auto"/>
            <w:tcMar>
              <w:top w:w="100" w:type="dxa"/>
              <w:left w:w="100" w:type="dxa"/>
              <w:bottom w:w="100" w:type="dxa"/>
              <w:right w:w="100" w:type="dxa"/>
            </w:tcMar>
          </w:tcPr>
          <w:p w14:paraId="00000522" w14:textId="77777777" w:rsidR="00E2274D" w:rsidRPr="003870AB" w:rsidRDefault="004018CF">
            <w:pPr>
              <w:widowControl w:val="0"/>
              <w:rPr>
                <w:color w:val="B7B7B7"/>
              </w:rPr>
            </w:pPr>
            <w:r w:rsidRPr="003870AB">
              <w:t>confirmación mediante el suministro de evidencia objetiva de que se han cumplido los requerimientos para una utilización o aplicación específica prevista.</w:t>
            </w:r>
          </w:p>
        </w:tc>
      </w:tr>
      <w:bookmarkEnd w:id="152"/>
    </w:tbl>
    <w:p w14:paraId="00000523" w14:textId="77777777" w:rsidR="00E2274D" w:rsidRPr="003870AB" w:rsidRDefault="00E2274D"/>
    <w:p w14:paraId="00000524" w14:textId="77777777" w:rsidR="00E2274D" w:rsidRPr="003870AB" w:rsidRDefault="00E2274D">
      <w:pPr>
        <w:rPr>
          <w:b/>
          <w:color w:val="000000"/>
        </w:rPr>
      </w:pPr>
    </w:p>
    <w:p w14:paraId="00000526" w14:textId="7049A9A4" w:rsidR="00E2274D" w:rsidRPr="003870AB" w:rsidRDefault="00F72533">
      <w:pPr>
        <w:pBdr>
          <w:top w:val="nil"/>
          <w:left w:val="nil"/>
          <w:bottom w:val="nil"/>
          <w:right w:val="nil"/>
          <w:between w:val="nil"/>
        </w:pBdr>
        <w:jc w:val="both"/>
        <w:rPr>
          <w:color w:val="808080"/>
        </w:rPr>
      </w:pPr>
      <w:r w:rsidRPr="003870AB">
        <w:rPr>
          <w:b/>
          <w:color w:val="000000"/>
        </w:rPr>
        <w:t xml:space="preserve">Referencias bibliográficas </w:t>
      </w:r>
    </w:p>
    <w:p w14:paraId="00000527" w14:textId="77777777" w:rsidR="00E2274D" w:rsidRPr="003870AB" w:rsidRDefault="00E2274D"/>
    <w:tbl>
      <w:tblPr>
        <w:tblStyle w:val="afffffffffff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E2274D" w:rsidRPr="003870AB" w14:paraId="14EB1C3D" w14:textId="77777777">
        <w:trPr>
          <w:trHeight w:val="657"/>
        </w:trPr>
        <w:tc>
          <w:tcPr>
            <w:tcW w:w="1655" w:type="dxa"/>
            <w:shd w:val="clear" w:color="auto" w:fill="C9DAF8"/>
            <w:tcMar>
              <w:top w:w="100" w:type="dxa"/>
              <w:left w:w="100" w:type="dxa"/>
              <w:bottom w:w="100" w:type="dxa"/>
              <w:right w:w="100" w:type="dxa"/>
            </w:tcMar>
          </w:tcPr>
          <w:p w14:paraId="00000528" w14:textId="77777777" w:rsidR="00E2274D" w:rsidRPr="003870AB" w:rsidRDefault="004018CF">
            <w:pPr>
              <w:widowControl w:val="0"/>
              <w:rPr>
                <w:b/>
              </w:rPr>
            </w:pPr>
            <w:bookmarkStart w:id="155" w:name="_heading=h.49x2ik5" w:colFirst="0" w:colLast="0"/>
            <w:bookmarkEnd w:id="155"/>
            <w:r w:rsidRPr="003870AB">
              <w:rPr>
                <w:b/>
              </w:rPr>
              <w:t>Tipo de recurso</w:t>
            </w:r>
          </w:p>
        </w:tc>
        <w:tc>
          <w:tcPr>
            <w:tcW w:w="11757" w:type="dxa"/>
            <w:shd w:val="clear" w:color="auto" w:fill="C9DAF8"/>
            <w:tcMar>
              <w:top w:w="100" w:type="dxa"/>
              <w:left w:w="100" w:type="dxa"/>
              <w:bottom w:w="100" w:type="dxa"/>
              <w:right w:w="100" w:type="dxa"/>
            </w:tcMar>
          </w:tcPr>
          <w:p w14:paraId="00000529" w14:textId="77777777" w:rsidR="00E2274D" w:rsidRPr="003870AB" w:rsidRDefault="004018CF">
            <w:pPr>
              <w:pStyle w:val="Ttulo"/>
              <w:jc w:val="center"/>
              <w:rPr>
                <w:b/>
                <w:sz w:val="22"/>
                <w:szCs w:val="22"/>
              </w:rPr>
            </w:pPr>
            <w:bookmarkStart w:id="156" w:name="_heading=h.3whwml4" w:colFirst="0" w:colLast="0"/>
            <w:bookmarkEnd w:id="156"/>
            <w:r w:rsidRPr="003870AB">
              <w:rPr>
                <w:b/>
                <w:sz w:val="22"/>
                <w:szCs w:val="22"/>
              </w:rPr>
              <w:t>Bibliografía</w:t>
            </w:r>
          </w:p>
        </w:tc>
      </w:tr>
      <w:tr w:rsidR="00E2274D" w:rsidRPr="003870AB" w14:paraId="1AA6FDDF" w14:textId="77777777">
        <w:trPr>
          <w:trHeight w:val="420"/>
        </w:trPr>
        <w:tc>
          <w:tcPr>
            <w:tcW w:w="13412" w:type="dxa"/>
            <w:gridSpan w:val="2"/>
            <w:shd w:val="clear" w:color="auto" w:fill="auto"/>
            <w:tcMar>
              <w:top w:w="100" w:type="dxa"/>
              <w:left w:w="100" w:type="dxa"/>
              <w:bottom w:w="100" w:type="dxa"/>
              <w:right w:w="100" w:type="dxa"/>
            </w:tcMar>
          </w:tcPr>
          <w:p w14:paraId="0000052A" w14:textId="6D441296" w:rsidR="00E2274D" w:rsidRPr="003870AB" w:rsidRDefault="004018CF">
            <w:pPr>
              <w:pBdr>
                <w:top w:val="nil"/>
                <w:left w:val="nil"/>
                <w:bottom w:val="nil"/>
                <w:right w:val="nil"/>
                <w:between w:val="nil"/>
              </w:pBdr>
              <w:ind w:left="720" w:hanging="720"/>
              <w:rPr>
                <w:color w:val="000000"/>
              </w:rPr>
            </w:pPr>
            <w:bookmarkStart w:id="157" w:name="_Hlk115179513"/>
            <w:r w:rsidRPr="003870AB">
              <w:rPr>
                <w:color w:val="000000"/>
              </w:rPr>
              <w:t xml:space="preserve">Aston, B. (2021). </w:t>
            </w:r>
            <w:r w:rsidRPr="003870AB">
              <w:rPr>
                <w:i/>
                <w:color w:val="000000"/>
              </w:rPr>
              <w:t xml:space="preserve">Las </w:t>
            </w:r>
            <w:r w:rsidR="001929BB" w:rsidRPr="003870AB">
              <w:rPr>
                <w:i/>
                <w:color w:val="000000"/>
              </w:rPr>
              <w:t>m</w:t>
            </w:r>
            <w:r w:rsidRPr="003870AB">
              <w:rPr>
                <w:i/>
                <w:color w:val="000000"/>
              </w:rPr>
              <w:t xml:space="preserve">ejores </w:t>
            </w:r>
            <w:r w:rsidR="001929BB" w:rsidRPr="003870AB">
              <w:rPr>
                <w:i/>
                <w:color w:val="000000"/>
              </w:rPr>
              <w:t>h</w:t>
            </w:r>
            <w:r w:rsidRPr="003870AB">
              <w:rPr>
                <w:i/>
                <w:color w:val="000000"/>
              </w:rPr>
              <w:t xml:space="preserve">erramientas de </w:t>
            </w:r>
            <w:r w:rsidR="00D75676" w:rsidRPr="003870AB">
              <w:rPr>
                <w:i/>
                <w:color w:val="000000"/>
              </w:rPr>
              <w:t>g</w:t>
            </w:r>
            <w:r w:rsidRPr="003870AB">
              <w:rPr>
                <w:i/>
                <w:color w:val="000000"/>
              </w:rPr>
              <w:t xml:space="preserve">estión de </w:t>
            </w:r>
            <w:r w:rsidR="00D75676" w:rsidRPr="003870AB">
              <w:rPr>
                <w:i/>
                <w:color w:val="000000"/>
              </w:rPr>
              <w:t>r</w:t>
            </w:r>
            <w:r w:rsidRPr="003870AB">
              <w:rPr>
                <w:i/>
                <w:color w:val="000000"/>
              </w:rPr>
              <w:t>equisitos en 2022</w:t>
            </w:r>
            <w:r w:rsidRPr="003870AB">
              <w:rPr>
                <w:color w:val="000000"/>
              </w:rPr>
              <w:t xml:space="preserve">. </w:t>
            </w:r>
            <w:r w:rsidR="00D75676" w:rsidRPr="003870AB">
              <w:rPr>
                <w:color w:val="000000"/>
              </w:rPr>
              <w:t xml:space="preserve">Recuperado el 24 de septiembre de 2022 </w:t>
            </w:r>
            <w:hyperlink r:id="rId144">
              <w:r w:rsidRPr="003870AB">
                <w:rPr>
                  <w:color w:val="0000FF"/>
                  <w:u w:val="single"/>
                </w:rPr>
                <w:t>https://thedigitalprojectmanager.com/es/tools/herramientas-gestion-requisitos/</w:t>
              </w:r>
            </w:hyperlink>
            <w:r w:rsidRPr="003870AB">
              <w:rPr>
                <w:color w:val="000000"/>
              </w:rPr>
              <w:t xml:space="preserve"> </w:t>
            </w:r>
          </w:p>
        </w:tc>
      </w:tr>
      <w:tr w:rsidR="00E2274D" w:rsidRPr="003870AB" w14:paraId="13660D81" w14:textId="77777777">
        <w:trPr>
          <w:trHeight w:val="420"/>
        </w:trPr>
        <w:tc>
          <w:tcPr>
            <w:tcW w:w="13412" w:type="dxa"/>
            <w:gridSpan w:val="2"/>
            <w:shd w:val="clear" w:color="auto" w:fill="auto"/>
            <w:tcMar>
              <w:top w:w="100" w:type="dxa"/>
              <w:left w:w="100" w:type="dxa"/>
              <w:bottom w:w="100" w:type="dxa"/>
              <w:right w:w="100" w:type="dxa"/>
            </w:tcMar>
          </w:tcPr>
          <w:p w14:paraId="0000052C" w14:textId="4F965E43" w:rsidR="00E2274D" w:rsidRPr="003870AB" w:rsidRDefault="004018CF">
            <w:pPr>
              <w:pBdr>
                <w:top w:val="nil"/>
                <w:left w:val="nil"/>
                <w:bottom w:val="nil"/>
                <w:right w:val="nil"/>
                <w:between w:val="nil"/>
              </w:pBdr>
              <w:jc w:val="both"/>
            </w:pPr>
            <w:proofErr w:type="spellStart"/>
            <w:r w:rsidRPr="003870AB">
              <w:rPr>
                <w:color w:val="000000"/>
                <w:lang w:val="en-US"/>
              </w:rPr>
              <w:t>Bennaceur</w:t>
            </w:r>
            <w:proofErr w:type="spellEnd"/>
            <w:r w:rsidRPr="003870AB">
              <w:rPr>
                <w:color w:val="000000"/>
                <w:lang w:val="en-US"/>
              </w:rPr>
              <w:t xml:space="preserve">, G., Thein, T. </w:t>
            </w:r>
            <w:proofErr w:type="spellStart"/>
            <w:r w:rsidRPr="003870AB">
              <w:rPr>
                <w:color w:val="000000"/>
                <w:lang w:val="en-US"/>
              </w:rPr>
              <w:t>Yijun</w:t>
            </w:r>
            <w:proofErr w:type="spellEnd"/>
            <w:r w:rsidRPr="003870AB">
              <w:rPr>
                <w:color w:val="000000"/>
                <w:lang w:val="en-US"/>
              </w:rPr>
              <w:t xml:space="preserve">, Y. y Bashar, N. (2019). </w:t>
            </w:r>
            <w:r w:rsidRPr="003870AB">
              <w:rPr>
                <w:i/>
                <w:color w:val="000000"/>
                <w:lang w:val="en-US"/>
              </w:rPr>
              <w:t>Requirements Engineering</w:t>
            </w:r>
            <w:r w:rsidRPr="003870AB">
              <w:rPr>
                <w:color w:val="000000"/>
                <w:lang w:val="en-US"/>
              </w:rPr>
              <w:t xml:space="preserve">. </w:t>
            </w:r>
            <w:r w:rsidRPr="003870AB">
              <w:rPr>
                <w:color w:val="000000"/>
              </w:rPr>
              <w:t xml:space="preserve">En </w:t>
            </w:r>
            <w:proofErr w:type="spellStart"/>
            <w:r w:rsidRPr="003870AB">
              <w:rPr>
                <w:color w:val="000000"/>
              </w:rPr>
              <w:t>Cha</w:t>
            </w:r>
            <w:proofErr w:type="spellEnd"/>
            <w:r w:rsidRPr="003870AB">
              <w:rPr>
                <w:color w:val="000000"/>
              </w:rPr>
              <w:t xml:space="preserve">, S., Taylor, R. N., y Kang, K. (Eds.) </w:t>
            </w:r>
            <w:proofErr w:type="spellStart"/>
            <w:r w:rsidRPr="003870AB">
              <w:rPr>
                <w:i/>
                <w:color w:val="000000"/>
              </w:rPr>
              <w:t>Handbook</w:t>
            </w:r>
            <w:proofErr w:type="spellEnd"/>
            <w:r w:rsidRPr="003870AB">
              <w:rPr>
                <w:i/>
                <w:color w:val="000000"/>
              </w:rPr>
              <w:t xml:space="preserve"> </w:t>
            </w:r>
            <w:proofErr w:type="spellStart"/>
            <w:r w:rsidRPr="003870AB">
              <w:rPr>
                <w:i/>
                <w:color w:val="000000"/>
              </w:rPr>
              <w:t>of</w:t>
            </w:r>
            <w:proofErr w:type="spellEnd"/>
            <w:r w:rsidRPr="003870AB">
              <w:rPr>
                <w:i/>
                <w:color w:val="000000"/>
              </w:rPr>
              <w:t xml:space="preserve"> </w:t>
            </w:r>
            <w:r w:rsidR="008A5597" w:rsidRPr="008A5597">
              <w:rPr>
                <w:i/>
                <w:iCs/>
                <w:color w:val="000000"/>
              </w:rPr>
              <w:t>Software</w:t>
            </w:r>
            <w:r w:rsidRPr="003870AB">
              <w:rPr>
                <w:i/>
                <w:color w:val="000000"/>
              </w:rPr>
              <w:t xml:space="preserve"> </w:t>
            </w:r>
            <w:proofErr w:type="spellStart"/>
            <w:r w:rsidRPr="003870AB">
              <w:rPr>
                <w:i/>
                <w:color w:val="000000"/>
              </w:rPr>
              <w:t>Engineering</w:t>
            </w:r>
            <w:proofErr w:type="spellEnd"/>
            <w:r w:rsidRPr="003870AB">
              <w:rPr>
                <w:color w:val="000000"/>
              </w:rPr>
              <w:t xml:space="preserve">.  (pp. 51-87). Springer </w:t>
            </w:r>
            <w:proofErr w:type="spellStart"/>
            <w:r w:rsidRPr="003870AB">
              <w:rPr>
                <w:color w:val="000000"/>
              </w:rPr>
              <w:t>Nature</w:t>
            </w:r>
            <w:proofErr w:type="spellEnd"/>
            <w:r w:rsidRPr="003870AB">
              <w:rPr>
                <w:color w:val="000000"/>
              </w:rPr>
              <w:t xml:space="preserve"> </w:t>
            </w:r>
            <w:proofErr w:type="spellStart"/>
            <w:r w:rsidRPr="003870AB">
              <w:rPr>
                <w:color w:val="000000"/>
              </w:rPr>
              <w:t>Switzerland</w:t>
            </w:r>
            <w:proofErr w:type="spellEnd"/>
          </w:p>
        </w:tc>
      </w:tr>
      <w:tr w:rsidR="00F37320" w:rsidRPr="003870AB" w14:paraId="56EE30DC" w14:textId="77777777">
        <w:trPr>
          <w:trHeight w:val="420"/>
        </w:trPr>
        <w:tc>
          <w:tcPr>
            <w:tcW w:w="13412" w:type="dxa"/>
            <w:gridSpan w:val="2"/>
            <w:shd w:val="clear" w:color="auto" w:fill="auto"/>
            <w:tcMar>
              <w:top w:w="100" w:type="dxa"/>
              <w:left w:w="100" w:type="dxa"/>
              <w:bottom w:w="100" w:type="dxa"/>
              <w:right w:w="100" w:type="dxa"/>
            </w:tcMar>
          </w:tcPr>
          <w:p w14:paraId="2D8EB623" w14:textId="38D99AB9" w:rsidR="00F37320" w:rsidRPr="00F37320" w:rsidRDefault="00F37320" w:rsidP="00F37320">
            <w:pPr>
              <w:pStyle w:val="Bibliografa"/>
              <w:ind w:left="720" w:hanging="720"/>
              <w:rPr>
                <w:noProof/>
                <w:sz w:val="24"/>
                <w:szCs w:val="24"/>
                <w:lang w:val="es-ES"/>
              </w:rPr>
            </w:pPr>
            <w:r>
              <w:rPr>
                <w:noProof/>
                <w:lang w:val="es-ES"/>
              </w:rPr>
              <w:lastRenderedPageBreak/>
              <w:t xml:space="preserve">CVUDES. (2015). </w:t>
            </w:r>
            <w:r>
              <w:rPr>
                <w:i/>
                <w:iCs/>
                <w:noProof/>
                <w:lang w:val="es-ES"/>
              </w:rPr>
              <w:t>Modelo FURPS</w:t>
            </w:r>
            <w:r>
              <w:rPr>
                <w:noProof/>
                <w:lang w:val="es-ES"/>
              </w:rPr>
              <w:t xml:space="preserve">. Obtenido de cvudes.edu.co: </w:t>
            </w:r>
            <w:hyperlink r:id="rId145" w:history="1">
              <w:r w:rsidRPr="00381FDE">
                <w:rPr>
                  <w:rStyle w:val="Hipervnculo"/>
                  <w:noProof/>
                  <w:lang w:val="es-ES"/>
                </w:rPr>
                <w:t>https://sites.google.com/cvudes.edu.co/evaluacionred/grupo_eval_red_3/modelo-furps</w:t>
              </w:r>
            </w:hyperlink>
            <w:r>
              <w:rPr>
                <w:noProof/>
                <w:lang w:val="es-ES"/>
              </w:rPr>
              <w:t xml:space="preserve"> </w:t>
            </w:r>
          </w:p>
        </w:tc>
      </w:tr>
      <w:tr w:rsidR="00E2274D" w:rsidRPr="003870AB" w14:paraId="4D20C5B4" w14:textId="77777777">
        <w:trPr>
          <w:trHeight w:val="420"/>
        </w:trPr>
        <w:tc>
          <w:tcPr>
            <w:tcW w:w="13412" w:type="dxa"/>
            <w:gridSpan w:val="2"/>
            <w:shd w:val="clear" w:color="auto" w:fill="auto"/>
            <w:tcMar>
              <w:top w:w="100" w:type="dxa"/>
              <w:left w:w="100" w:type="dxa"/>
              <w:bottom w:w="100" w:type="dxa"/>
              <w:right w:w="100" w:type="dxa"/>
            </w:tcMar>
          </w:tcPr>
          <w:p w14:paraId="0000052E" w14:textId="32818DD4" w:rsidR="00E2274D" w:rsidRPr="003870AB" w:rsidRDefault="004018CF">
            <w:pPr>
              <w:pBdr>
                <w:top w:val="nil"/>
                <w:left w:val="nil"/>
                <w:bottom w:val="nil"/>
                <w:right w:val="nil"/>
                <w:between w:val="nil"/>
              </w:pBdr>
              <w:ind w:left="720" w:hanging="720"/>
              <w:rPr>
                <w:color w:val="000000"/>
                <w:lang w:val="en-US"/>
              </w:rPr>
            </w:pPr>
            <w:r w:rsidRPr="003870AB">
              <w:rPr>
                <w:color w:val="000000"/>
              </w:rPr>
              <w:t xml:space="preserve">Digité. (2020). </w:t>
            </w:r>
            <w:r w:rsidRPr="003870AB">
              <w:rPr>
                <w:i/>
                <w:color w:val="000000"/>
              </w:rPr>
              <w:t xml:space="preserve">¿Qué es el mapeo de historias </w:t>
            </w:r>
            <w:r w:rsidR="000F374F" w:rsidRPr="003870AB">
              <w:rPr>
                <w:i/>
                <w:color w:val="000000"/>
              </w:rPr>
              <w:t>(de usuarios)</w:t>
            </w:r>
            <w:r w:rsidRPr="003870AB">
              <w:rPr>
                <w:i/>
                <w:color w:val="000000"/>
              </w:rPr>
              <w:t xml:space="preserve">? </w:t>
            </w:r>
            <w:r w:rsidRPr="003870AB">
              <w:rPr>
                <w:i/>
                <w:color w:val="000000"/>
                <w:lang w:val="en-US"/>
              </w:rPr>
              <w:t>[Web log post]</w:t>
            </w:r>
            <w:r w:rsidRPr="003870AB">
              <w:rPr>
                <w:color w:val="000000"/>
                <w:lang w:val="en-US"/>
              </w:rPr>
              <w:t>.</w:t>
            </w:r>
            <w:r w:rsidR="008D1FE5" w:rsidRPr="003870AB">
              <w:rPr>
                <w:color w:val="000000"/>
                <w:lang w:val="en-US"/>
              </w:rPr>
              <w:t xml:space="preserve"> </w:t>
            </w:r>
            <w:r w:rsidR="008D1FE5" w:rsidRPr="003870AB">
              <w:rPr>
                <w:lang w:val="en-US"/>
              </w:rPr>
              <w:t>Blogspot.</w:t>
            </w:r>
            <w:r w:rsidRPr="003870AB">
              <w:rPr>
                <w:color w:val="000000"/>
                <w:lang w:val="en-US"/>
              </w:rPr>
              <w:t xml:space="preserve"> </w:t>
            </w:r>
            <w:hyperlink r:id="rId146">
              <w:r w:rsidRPr="003870AB">
                <w:rPr>
                  <w:color w:val="0000FF"/>
                  <w:u w:val="single"/>
                  <w:lang w:val="en-US"/>
                </w:rPr>
                <w:t>https://www.digite.com/es/agile/mapeo-de-historias/</w:t>
              </w:r>
            </w:hyperlink>
            <w:r w:rsidRPr="003870AB">
              <w:rPr>
                <w:color w:val="000000"/>
                <w:lang w:val="en-US"/>
              </w:rPr>
              <w:t xml:space="preserve"> </w:t>
            </w:r>
          </w:p>
        </w:tc>
      </w:tr>
      <w:tr w:rsidR="00E2274D" w:rsidRPr="003870AB" w14:paraId="7D4D68BE" w14:textId="77777777">
        <w:trPr>
          <w:trHeight w:val="420"/>
        </w:trPr>
        <w:tc>
          <w:tcPr>
            <w:tcW w:w="13412" w:type="dxa"/>
            <w:gridSpan w:val="2"/>
            <w:shd w:val="clear" w:color="auto" w:fill="auto"/>
            <w:tcMar>
              <w:top w:w="100" w:type="dxa"/>
              <w:left w:w="100" w:type="dxa"/>
              <w:bottom w:w="100" w:type="dxa"/>
              <w:right w:w="100" w:type="dxa"/>
            </w:tcMar>
          </w:tcPr>
          <w:p w14:paraId="00000530" w14:textId="4DD14827" w:rsidR="00E2274D" w:rsidRPr="003870AB" w:rsidRDefault="004018CF">
            <w:pPr>
              <w:pBdr>
                <w:top w:val="nil"/>
                <w:left w:val="nil"/>
                <w:bottom w:val="nil"/>
                <w:right w:val="nil"/>
                <w:between w:val="nil"/>
              </w:pBdr>
              <w:ind w:left="720" w:hanging="720"/>
              <w:rPr>
                <w:color w:val="000000"/>
              </w:rPr>
            </w:pPr>
            <w:r w:rsidRPr="003870AB">
              <w:rPr>
                <w:color w:val="000000"/>
                <w:lang w:val="en-US"/>
              </w:rPr>
              <w:t xml:space="preserve">Dyson, J. (2019). </w:t>
            </w:r>
            <w:r w:rsidR="00F61C55" w:rsidRPr="003870AB">
              <w:rPr>
                <w:i/>
                <w:color w:val="000000"/>
                <w:lang w:val="en-US"/>
              </w:rPr>
              <w:t>The FURPS Model</w:t>
            </w:r>
            <w:r w:rsidR="00F61C55" w:rsidRPr="003870AB">
              <w:rPr>
                <w:color w:val="000000"/>
                <w:lang w:val="en-US"/>
              </w:rPr>
              <w:t xml:space="preserve">. </w:t>
            </w:r>
            <w:r w:rsidR="00F61C55" w:rsidRPr="003870AB">
              <w:rPr>
                <w:color w:val="000000"/>
              </w:rPr>
              <w:t xml:space="preserve">Recuperado el 24 de </w:t>
            </w:r>
            <w:proofErr w:type="gramStart"/>
            <w:r w:rsidR="00F61C55" w:rsidRPr="003870AB">
              <w:rPr>
                <w:color w:val="000000"/>
              </w:rPr>
              <w:t xml:space="preserve">septiembre </w:t>
            </w:r>
            <w:r w:rsidRPr="003870AB">
              <w:rPr>
                <w:i/>
                <w:color w:val="000000"/>
              </w:rPr>
              <w:t xml:space="preserve"> </w:t>
            </w:r>
            <w:r w:rsidRPr="003870AB">
              <w:rPr>
                <w:color w:val="000000"/>
              </w:rPr>
              <w:t>de</w:t>
            </w:r>
            <w:proofErr w:type="gramEnd"/>
            <w:r w:rsidRPr="003870AB">
              <w:rPr>
                <w:color w:val="000000"/>
              </w:rPr>
              <w:t xml:space="preserve"> </w:t>
            </w:r>
            <w:hyperlink r:id="rId147">
              <w:r w:rsidRPr="003870AB">
                <w:rPr>
                  <w:color w:val="0000FF"/>
                  <w:u w:val="single"/>
                </w:rPr>
                <w:t>https://www.linkedin.com/pulse/conjoining-furps-moscow-analyse-prioritise-jonathan-dyson/</w:t>
              </w:r>
            </w:hyperlink>
            <w:r w:rsidRPr="003870AB">
              <w:rPr>
                <w:color w:val="000000"/>
              </w:rPr>
              <w:t xml:space="preserve"> </w:t>
            </w:r>
          </w:p>
        </w:tc>
      </w:tr>
      <w:tr w:rsidR="00E2274D" w:rsidRPr="003870AB" w14:paraId="1DB82D4C" w14:textId="77777777">
        <w:trPr>
          <w:trHeight w:val="420"/>
        </w:trPr>
        <w:tc>
          <w:tcPr>
            <w:tcW w:w="13412" w:type="dxa"/>
            <w:gridSpan w:val="2"/>
            <w:shd w:val="clear" w:color="auto" w:fill="auto"/>
            <w:tcMar>
              <w:top w:w="100" w:type="dxa"/>
              <w:left w:w="100" w:type="dxa"/>
              <w:bottom w:w="100" w:type="dxa"/>
              <w:right w:w="100" w:type="dxa"/>
            </w:tcMar>
          </w:tcPr>
          <w:p w14:paraId="00000532" w14:textId="0BBA4505" w:rsidR="00E2274D" w:rsidRPr="003870AB" w:rsidRDefault="004018CF">
            <w:pPr>
              <w:pBdr>
                <w:top w:val="nil"/>
                <w:left w:val="nil"/>
                <w:bottom w:val="nil"/>
                <w:right w:val="nil"/>
                <w:between w:val="nil"/>
              </w:pBdr>
              <w:ind w:left="720" w:hanging="720"/>
              <w:rPr>
                <w:color w:val="000000"/>
              </w:rPr>
            </w:pPr>
            <w:r w:rsidRPr="003870AB">
              <w:rPr>
                <w:color w:val="000000"/>
              </w:rPr>
              <w:t xml:space="preserve">Equipo Editorial Project Management. (2019). </w:t>
            </w:r>
            <w:r w:rsidRPr="003870AB">
              <w:rPr>
                <w:i/>
                <w:color w:val="000000"/>
              </w:rPr>
              <w:t>Gestión de requerimientos II: características de los requerimientos [Web log post]</w:t>
            </w:r>
            <w:r w:rsidRPr="003870AB">
              <w:rPr>
                <w:color w:val="000000"/>
              </w:rPr>
              <w:t>.</w:t>
            </w:r>
            <w:r w:rsidR="008D1FE5" w:rsidRPr="003870AB">
              <w:rPr>
                <w:color w:val="000000"/>
              </w:rPr>
              <w:t xml:space="preserve"> </w:t>
            </w:r>
            <w:r w:rsidR="008D1FE5" w:rsidRPr="003870AB">
              <w:rPr>
                <w:lang w:val="en-US"/>
              </w:rPr>
              <w:t>Blogspot.</w:t>
            </w:r>
            <w:r w:rsidRPr="003870AB">
              <w:rPr>
                <w:color w:val="000000"/>
                <w:lang w:val="en-US"/>
              </w:rPr>
              <w:t xml:space="preserve"> </w:t>
            </w:r>
            <w:hyperlink r:id="rId148">
              <w:r w:rsidRPr="003870AB">
                <w:rPr>
                  <w:color w:val="0000FF"/>
                  <w:u w:val="single"/>
                </w:rPr>
                <w:t>https://blogs.salleurl.edu/es/project-management/gestion-de-requerimientos-ii-caracteristicas-de-los-requerimientos</w:t>
              </w:r>
            </w:hyperlink>
            <w:r w:rsidRPr="003870AB">
              <w:rPr>
                <w:color w:val="000000"/>
              </w:rPr>
              <w:t xml:space="preserve"> </w:t>
            </w:r>
          </w:p>
        </w:tc>
      </w:tr>
      <w:tr w:rsidR="006C1518" w:rsidRPr="003870AB" w14:paraId="17C8CA91" w14:textId="77777777">
        <w:trPr>
          <w:trHeight w:val="420"/>
        </w:trPr>
        <w:tc>
          <w:tcPr>
            <w:tcW w:w="13412" w:type="dxa"/>
            <w:gridSpan w:val="2"/>
            <w:shd w:val="clear" w:color="auto" w:fill="auto"/>
            <w:tcMar>
              <w:top w:w="100" w:type="dxa"/>
              <w:left w:w="100" w:type="dxa"/>
              <w:bottom w:w="100" w:type="dxa"/>
              <w:right w:w="100" w:type="dxa"/>
            </w:tcMar>
          </w:tcPr>
          <w:p w14:paraId="6E1431D6" w14:textId="3978483E" w:rsidR="006C1518" w:rsidRPr="003870AB" w:rsidRDefault="006C1518" w:rsidP="006C1518">
            <w:pPr>
              <w:pBdr>
                <w:top w:val="nil"/>
                <w:left w:val="nil"/>
                <w:bottom w:val="nil"/>
                <w:right w:val="nil"/>
                <w:between w:val="nil"/>
              </w:pBdr>
              <w:ind w:left="720" w:hanging="720"/>
              <w:rPr>
                <w:color w:val="000000"/>
              </w:rPr>
            </w:pPr>
            <w:proofErr w:type="spellStart"/>
            <w:r w:rsidRPr="003870AB">
              <w:t>Fatto</w:t>
            </w:r>
            <w:proofErr w:type="spellEnd"/>
            <w:r w:rsidRPr="003870AB">
              <w:t xml:space="preserve"> consultorías y sistemas (</w:t>
            </w:r>
            <w:r w:rsidR="00ED09D2">
              <w:t>2016</w:t>
            </w:r>
            <w:r w:rsidRPr="003870AB">
              <w:t xml:space="preserve">). </w:t>
            </w:r>
            <w:r w:rsidRPr="003870AB">
              <w:rPr>
                <w:i/>
              </w:rPr>
              <w:t xml:space="preserve">Entrevistas eficaces para el trabajo de requerimientos. </w:t>
            </w:r>
            <w:r w:rsidRPr="003870AB">
              <w:t xml:space="preserve"> [Video] </w:t>
            </w:r>
            <w:proofErr w:type="spellStart"/>
            <w:r w:rsidRPr="003870AB">
              <w:t>Youtube</w:t>
            </w:r>
            <w:proofErr w:type="spellEnd"/>
            <w:r w:rsidRPr="003870AB">
              <w:t>. https://www.youtube.com/watch?v=C_r-hTknkf8</w:t>
            </w:r>
          </w:p>
        </w:tc>
      </w:tr>
      <w:tr w:rsidR="006C1518" w:rsidRPr="003870AB" w14:paraId="3DAE8238" w14:textId="77777777">
        <w:trPr>
          <w:trHeight w:val="420"/>
        </w:trPr>
        <w:tc>
          <w:tcPr>
            <w:tcW w:w="13412" w:type="dxa"/>
            <w:gridSpan w:val="2"/>
            <w:shd w:val="clear" w:color="auto" w:fill="auto"/>
            <w:tcMar>
              <w:top w:w="100" w:type="dxa"/>
              <w:left w:w="100" w:type="dxa"/>
              <w:bottom w:w="100" w:type="dxa"/>
              <w:right w:w="100" w:type="dxa"/>
            </w:tcMar>
          </w:tcPr>
          <w:p w14:paraId="00000534" w14:textId="7A817A94" w:rsidR="006C1518" w:rsidRPr="003870AB" w:rsidRDefault="006C1518" w:rsidP="006C1518">
            <w:pPr>
              <w:pBdr>
                <w:top w:val="nil"/>
                <w:left w:val="nil"/>
                <w:bottom w:val="nil"/>
                <w:right w:val="nil"/>
                <w:between w:val="nil"/>
              </w:pBdr>
              <w:jc w:val="both"/>
              <w:rPr>
                <w:u w:val="single"/>
              </w:rPr>
            </w:pPr>
            <w:r w:rsidRPr="003870AB">
              <w:rPr>
                <w:color w:val="000000"/>
              </w:rPr>
              <w:t xml:space="preserve">Gómez, S. y </w:t>
            </w:r>
            <w:proofErr w:type="spellStart"/>
            <w:r w:rsidRPr="003870AB">
              <w:rPr>
                <w:color w:val="000000"/>
              </w:rPr>
              <w:t>Moradela</w:t>
            </w:r>
            <w:proofErr w:type="spellEnd"/>
            <w:r w:rsidRPr="003870AB">
              <w:rPr>
                <w:color w:val="000000"/>
              </w:rPr>
              <w:t xml:space="preserve">, E. (2020). </w:t>
            </w:r>
            <w:r w:rsidRPr="003870AB">
              <w:rPr>
                <w:i/>
                <w:color w:val="000000"/>
              </w:rPr>
              <w:t xml:space="preserve">Aproximación a la Ingeniería del </w:t>
            </w:r>
            <w:r w:rsidR="008A5597" w:rsidRPr="008A5597">
              <w:rPr>
                <w:i/>
                <w:iCs/>
                <w:color w:val="000000"/>
              </w:rPr>
              <w:t>Software</w:t>
            </w:r>
            <w:r w:rsidRPr="003870AB">
              <w:rPr>
                <w:color w:val="000000"/>
              </w:rPr>
              <w:t>. Universitaria Ramón Areces</w:t>
            </w:r>
          </w:p>
        </w:tc>
      </w:tr>
      <w:tr w:rsidR="006C1518" w:rsidRPr="003870AB" w14:paraId="6AC66E5D" w14:textId="77777777">
        <w:trPr>
          <w:trHeight w:val="420"/>
        </w:trPr>
        <w:tc>
          <w:tcPr>
            <w:tcW w:w="13412" w:type="dxa"/>
            <w:gridSpan w:val="2"/>
            <w:shd w:val="clear" w:color="auto" w:fill="auto"/>
            <w:tcMar>
              <w:top w:w="100" w:type="dxa"/>
              <w:left w:w="100" w:type="dxa"/>
              <w:bottom w:w="100" w:type="dxa"/>
              <w:right w:w="100" w:type="dxa"/>
            </w:tcMar>
          </w:tcPr>
          <w:p w14:paraId="00000536" w14:textId="26575F3A" w:rsidR="006C1518" w:rsidRPr="003870AB" w:rsidRDefault="006C1518" w:rsidP="006C1518">
            <w:pPr>
              <w:pBdr>
                <w:top w:val="nil"/>
                <w:left w:val="nil"/>
                <w:bottom w:val="nil"/>
                <w:right w:val="nil"/>
                <w:between w:val="nil"/>
              </w:pBdr>
              <w:ind w:left="720" w:hanging="720"/>
              <w:rPr>
                <w:color w:val="000000"/>
              </w:rPr>
            </w:pPr>
            <w:r w:rsidRPr="003870AB">
              <w:rPr>
                <w:color w:val="000000"/>
              </w:rPr>
              <w:t xml:space="preserve">Hansen, B. (19 de 04 de 2021). </w:t>
            </w:r>
            <w:r w:rsidRPr="003870AB">
              <w:rPr>
                <w:i/>
                <w:color w:val="000000"/>
              </w:rPr>
              <w:t>Reglas de la lluvia de ideas: una guía del gerente para producir grandes ideas</w:t>
            </w:r>
            <w:r w:rsidRPr="003870AB">
              <w:rPr>
                <w:color w:val="000000"/>
              </w:rPr>
              <w:t xml:space="preserve">. </w:t>
            </w:r>
            <w:r w:rsidR="00AF1800" w:rsidRPr="003870AB">
              <w:rPr>
                <w:color w:val="000000"/>
              </w:rPr>
              <w:t>Recuperado el 24 de septiembre</w:t>
            </w:r>
            <w:r w:rsidRPr="003870AB">
              <w:rPr>
                <w:color w:val="000000"/>
              </w:rPr>
              <w:t xml:space="preserve"> de </w:t>
            </w:r>
            <w:hyperlink r:id="rId149">
              <w:r w:rsidRPr="003870AB">
                <w:rPr>
                  <w:color w:val="0000FF"/>
                  <w:u w:val="single"/>
                </w:rPr>
                <w:t>https://www.wrike.com/blog/rules-of-brainstorming-managers-guide-producing-great-ideas/</w:t>
              </w:r>
            </w:hyperlink>
            <w:r w:rsidRPr="003870AB">
              <w:rPr>
                <w:color w:val="000000"/>
              </w:rPr>
              <w:t xml:space="preserve"> </w:t>
            </w:r>
          </w:p>
        </w:tc>
      </w:tr>
      <w:tr w:rsidR="00C800BB" w:rsidRPr="003870AB" w14:paraId="60FEF409" w14:textId="77777777">
        <w:trPr>
          <w:trHeight w:val="420"/>
        </w:trPr>
        <w:tc>
          <w:tcPr>
            <w:tcW w:w="13412" w:type="dxa"/>
            <w:gridSpan w:val="2"/>
            <w:shd w:val="clear" w:color="auto" w:fill="auto"/>
            <w:tcMar>
              <w:top w:w="100" w:type="dxa"/>
              <w:left w:w="100" w:type="dxa"/>
              <w:bottom w:w="100" w:type="dxa"/>
              <w:right w:w="100" w:type="dxa"/>
            </w:tcMar>
          </w:tcPr>
          <w:p w14:paraId="0ED6C98E" w14:textId="7B510B0C" w:rsidR="00C800BB" w:rsidRPr="003870AB" w:rsidRDefault="00C800BB" w:rsidP="006C1518">
            <w:pPr>
              <w:pBdr>
                <w:top w:val="nil"/>
                <w:left w:val="nil"/>
                <w:bottom w:val="nil"/>
                <w:right w:val="nil"/>
                <w:between w:val="nil"/>
              </w:pBdr>
              <w:ind w:left="720" w:hanging="720"/>
              <w:rPr>
                <w:color w:val="000000"/>
              </w:rPr>
            </w:pPr>
            <w:r w:rsidRPr="003870AB">
              <w:rPr>
                <w:color w:val="000000"/>
                <w:lang w:val="en-US"/>
              </w:rPr>
              <w:t xml:space="preserve">ISO-IEC-IEEE. (2018). </w:t>
            </w:r>
            <w:r w:rsidRPr="003870AB">
              <w:rPr>
                <w:i/>
                <w:color w:val="000000"/>
                <w:lang w:val="en-US"/>
              </w:rPr>
              <w:t xml:space="preserve">Systems and </w:t>
            </w:r>
            <w:r w:rsidR="008A5597" w:rsidRPr="008A5597">
              <w:rPr>
                <w:i/>
                <w:iCs/>
                <w:color w:val="000000"/>
                <w:lang w:val="en-US"/>
              </w:rPr>
              <w:t>Software</w:t>
            </w:r>
            <w:r w:rsidRPr="003870AB">
              <w:rPr>
                <w:i/>
                <w:color w:val="000000"/>
                <w:lang w:val="en-US"/>
              </w:rPr>
              <w:t xml:space="preserve"> Engineering - Life Cycle Processes - Requirements Engineering</w:t>
            </w:r>
            <w:r w:rsidRPr="003870AB">
              <w:rPr>
                <w:color w:val="000000"/>
                <w:lang w:val="en-US"/>
              </w:rPr>
              <w:t xml:space="preserve">. </w:t>
            </w:r>
            <w:r w:rsidRPr="003870AB">
              <w:rPr>
                <w:color w:val="000000"/>
              </w:rPr>
              <w:t>(ISO/IEC/IEEE 29148-2018).</w:t>
            </w:r>
          </w:p>
        </w:tc>
      </w:tr>
      <w:tr w:rsidR="006C1518" w:rsidRPr="003870AB" w14:paraId="5984E5B0" w14:textId="77777777">
        <w:trPr>
          <w:trHeight w:val="420"/>
        </w:trPr>
        <w:tc>
          <w:tcPr>
            <w:tcW w:w="13412" w:type="dxa"/>
            <w:gridSpan w:val="2"/>
            <w:shd w:val="clear" w:color="auto" w:fill="auto"/>
            <w:tcMar>
              <w:top w:w="100" w:type="dxa"/>
              <w:left w:w="100" w:type="dxa"/>
              <w:bottom w:w="100" w:type="dxa"/>
              <w:right w:w="100" w:type="dxa"/>
            </w:tcMar>
          </w:tcPr>
          <w:p w14:paraId="00000538" w14:textId="1863FF4C" w:rsidR="006C1518" w:rsidRPr="003870AB" w:rsidRDefault="006C1518" w:rsidP="006C1518">
            <w:pPr>
              <w:pBdr>
                <w:top w:val="nil"/>
                <w:left w:val="nil"/>
                <w:bottom w:val="nil"/>
                <w:right w:val="nil"/>
                <w:between w:val="nil"/>
              </w:pBdr>
              <w:ind w:left="720" w:hanging="720"/>
              <w:rPr>
                <w:color w:val="000000"/>
              </w:rPr>
            </w:pPr>
            <w:proofErr w:type="spellStart"/>
            <w:r w:rsidRPr="003870AB">
              <w:rPr>
                <w:color w:val="000000"/>
              </w:rPr>
              <w:t>Lucidchart</w:t>
            </w:r>
            <w:proofErr w:type="spellEnd"/>
            <w:r w:rsidRPr="003870AB">
              <w:rPr>
                <w:color w:val="000000"/>
              </w:rPr>
              <w:t xml:space="preserve">. (2021). </w:t>
            </w:r>
            <w:r w:rsidRPr="003870AB">
              <w:rPr>
                <w:i/>
                <w:color w:val="000000"/>
              </w:rPr>
              <w:t>¿Cuáles son tus necesidades de creación de mapas de procesos?</w:t>
            </w:r>
            <w:r w:rsidRPr="003870AB">
              <w:rPr>
                <w:color w:val="000000"/>
              </w:rPr>
              <w:t xml:space="preserve"> </w:t>
            </w:r>
            <w:r w:rsidR="00F3233A" w:rsidRPr="003870AB">
              <w:rPr>
                <w:color w:val="000000"/>
              </w:rPr>
              <w:t xml:space="preserve">Recuperado el 24 de septiembre de </w:t>
            </w:r>
            <w:hyperlink r:id="rId150">
              <w:r w:rsidRPr="003870AB">
                <w:rPr>
                  <w:color w:val="0000FF"/>
                  <w:u w:val="single"/>
                </w:rPr>
                <w:t>https://www.lucidchart.com/pages/es/que-es-la-creacion-de-mapas-de-procesos</w:t>
              </w:r>
            </w:hyperlink>
            <w:r w:rsidRPr="003870AB">
              <w:rPr>
                <w:color w:val="000000"/>
              </w:rPr>
              <w:t xml:space="preserve"> </w:t>
            </w:r>
          </w:p>
        </w:tc>
      </w:tr>
      <w:tr w:rsidR="007F31B8" w:rsidRPr="003870AB" w14:paraId="73F248B9" w14:textId="77777777">
        <w:trPr>
          <w:trHeight w:val="420"/>
        </w:trPr>
        <w:tc>
          <w:tcPr>
            <w:tcW w:w="13412" w:type="dxa"/>
            <w:gridSpan w:val="2"/>
            <w:shd w:val="clear" w:color="auto" w:fill="auto"/>
            <w:tcMar>
              <w:top w:w="100" w:type="dxa"/>
              <w:left w:w="100" w:type="dxa"/>
              <w:bottom w:w="100" w:type="dxa"/>
              <w:right w:w="100" w:type="dxa"/>
            </w:tcMar>
          </w:tcPr>
          <w:p w14:paraId="2E61AB38" w14:textId="7FA7B854" w:rsidR="007F31B8" w:rsidRPr="003870AB" w:rsidDel="00C800BB" w:rsidRDefault="007F31B8" w:rsidP="006C1518">
            <w:pPr>
              <w:pBdr>
                <w:top w:val="nil"/>
                <w:left w:val="nil"/>
                <w:bottom w:val="nil"/>
                <w:right w:val="nil"/>
                <w:between w:val="nil"/>
              </w:pBdr>
              <w:rPr>
                <w:color w:val="000000"/>
                <w:lang w:val="en-US"/>
              </w:rPr>
            </w:pPr>
            <w:proofErr w:type="spellStart"/>
            <w:r w:rsidRPr="003870AB">
              <w:rPr>
                <w:color w:val="000000"/>
              </w:rPr>
              <w:t>Mohapatra</w:t>
            </w:r>
            <w:proofErr w:type="spellEnd"/>
            <w:r w:rsidRPr="003870AB">
              <w:rPr>
                <w:color w:val="000000"/>
              </w:rPr>
              <w:t xml:space="preserve">, H. y </w:t>
            </w:r>
            <w:proofErr w:type="spellStart"/>
            <w:r w:rsidRPr="003870AB">
              <w:rPr>
                <w:color w:val="000000"/>
              </w:rPr>
              <w:t>Rath</w:t>
            </w:r>
            <w:proofErr w:type="spellEnd"/>
            <w:r w:rsidRPr="003870AB">
              <w:rPr>
                <w:color w:val="000000"/>
              </w:rPr>
              <w:t xml:space="preserve">, A. (2020). </w:t>
            </w:r>
            <w:r w:rsidRPr="003870AB">
              <w:rPr>
                <w:i/>
                <w:color w:val="000000"/>
                <w:lang w:val="en-US"/>
              </w:rPr>
              <w:t xml:space="preserve">Fundamentals of </w:t>
            </w:r>
            <w:r w:rsidR="008A5597" w:rsidRPr="008A5597">
              <w:rPr>
                <w:i/>
                <w:iCs/>
                <w:color w:val="000000"/>
                <w:lang w:val="en-US"/>
              </w:rPr>
              <w:t>Software</w:t>
            </w:r>
            <w:r w:rsidRPr="003870AB">
              <w:rPr>
                <w:i/>
                <w:color w:val="000000"/>
                <w:lang w:val="en-US"/>
              </w:rPr>
              <w:t xml:space="preserve"> Engineering</w:t>
            </w:r>
            <w:r w:rsidRPr="003870AB">
              <w:rPr>
                <w:color w:val="000000"/>
                <w:lang w:val="en-US"/>
              </w:rPr>
              <w:t>. BPB Publications</w:t>
            </w:r>
          </w:p>
        </w:tc>
      </w:tr>
      <w:tr w:rsidR="00E86DA5" w:rsidRPr="003870AB" w14:paraId="65795C10" w14:textId="77777777">
        <w:trPr>
          <w:trHeight w:val="420"/>
        </w:trPr>
        <w:tc>
          <w:tcPr>
            <w:tcW w:w="13412" w:type="dxa"/>
            <w:gridSpan w:val="2"/>
            <w:shd w:val="clear" w:color="auto" w:fill="auto"/>
            <w:tcMar>
              <w:top w:w="100" w:type="dxa"/>
              <w:left w:w="100" w:type="dxa"/>
              <w:bottom w:w="100" w:type="dxa"/>
              <w:right w:w="100" w:type="dxa"/>
            </w:tcMar>
          </w:tcPr>
          <w:p w14:paraId="742FB681" w14:textId="13A16D37" w:rsidR="00E86DA5" w:rsidRPr="003870AB" w:rsidRDefault="00E86DA5" w:rsidP="00E86DA5">
            <w:pPr>
              <w:pBdr>
                <w:top w:val="nil"/>
                <w:left w:val="nil"/>
                <w:bottom w:val="nil"/>
                <w:right w:val="nil"/>
                <w:between w:val="nil"/>
              </w:pBdr>
              <w:rPr>
                <w:color w:val="000000"/>
                <w:lang w:val="en-US"/>
              </w:rPr>
            </w:pPr>
            <w:r w:rsidRPr="003870AB">
              <w:rPr>
                <w:color w:val="000000"/>
                <w:lang w:val="en-US"/>
              </w:rPr>
              <w:t xml:space="preserve">Pressman, R., y Maxim, B. (2019). </w:t>
            </w:r>
            <w:r w:rsidR="008A5597" w:rsidRPr="008A5597">
              <w:rPr>
                <w:i/>
                <w:iCs/>
                <w:color w:val="000000"/>
                <w:lang w:val="en-US"/>
              </w:rPr>
              <w:t>Software</w:t>
            </w:r>
            <w:r w:rsidRPr="003870AB">
              <w:rPr>
                <w:i/>
                <w:color w:val="000000"/>
                <w:lang w:val="en-US"/>
              </w:rPr>
              <w:t xml:space="preserve"> Engineering: A Practitioner's Approach</w:t>
            </w:r>
            <w:r w:rsidRPr="003870AB">
              <w:rPr>
                <w:color w:val="000000"/>
                <w:lang w:val="en-US"/>
              </w:rPr>
              <w:t>. McGraw-Hill Education</w:t>
            </w:r>
          </w:p>
        </w:tc>
      </w:tr>
      <w:tr w:rsidR="00E86DA5" w:rsidRPr="003870AB" w14:paraId="61F094D5" w14:textId="77777777">
        <w:trPr>
          <w:trHeight w:val="420"/>
        </w:trPr>
        <w:tc>
          <w:tcPr>
            <w:tcW w:w="13412" w:type="dxa"/>
            <w:gridSpan w:val="2"/>
            <w:shd w:val="clear" w:color="auto" w:fill="auto"/>
            <w:tcMar>
              <w:top w:w="100" w:type="dxa"/>
              <w:left w:w="100" w:type="dxa"/>
              <w:bottom w:w="100" w:type="dxa"/>
              <w:right w:w="100" w:type="dxa"/>
            </w:tcMar>
          </w:tcPr>
          <w:p w14:paraId="1C6175CA" w14:textId="7B6371E2" w:rsidR="00E86DA5" w:rsidRPr="003870AB" w:rsidRDefault="00E86DA5" w:rsidP="00E86DA5">
            <w:pPr>
              <w:pBdr>
                <w:top w:val="nil"/>
                <w:left w:val="nil"/>
                <w:bottom w:val="nil"/>
                <w:right w:val="nil"/>
                <w:between w:val="nil"/>
              </w:pBdr>
              <w:rPr>
                <w:color w:val="000000"/>
              </w:rPr>
            </w:pPr>
            <w:r w:rsidRPr="003870AB">
              <w:rPr>
                <w:lang w:val="en-US"/>
              </w:rPr>
              <w:lastRenderedPageBreak/>
              <w:t xml:space="preserve">Pressman, R. y Maxim, B. (2021). </w:t>
            </w:r>
            <w:r w:rsidRPr="003870AB">
              <w:rPr>
                <w:i/>
              </w:rPr>
              <w:t xml:space="preserve">Ingeniería de </w:t>
            </w:r>
            <w:r w:rsidR="008A5597" w:rsidRPr="008A5597">
              <w:rPr>
                <w:i/>
                <w:iCs/>
              </w:rPr>
              <w:t>software</w:t>
            </w:r>
            <w:r w:rsidRPr="003870AB">
              <w:rPr>
                <w:i/>
              </w:rPr>
              <w:t xml:space="preserve"> - Un enfoque práctico</w:t>
            </w:r>
            <w:r w:rsidRPr="003870AB">
              <w:t xml:space="preserve">. </w:t>
            </w:r>
            <w:r w:rsidRPr="003870AB">
              <w:rPr>
                <w:lang w:val="es-BO"/>
              </w:rPr>
              <w:t>(9a Ed.). McGraw-Hill Interamericana. Obtenido de https://www-ebooks7-24-com.bdigital.sena.edu.co/?il=16414</w:t>
            </w:r>
          </w:p>
        </w:tc>
      </w:tr>
      <w:tr w:rsidR="00E86DA5" w:rsidRPr="003870AB" w14:paraId="0CA521D4" w14:textId="77777777">
        <w:trPr>
          <w:trHeight w:val="420"/>
        </w:trPr>
        <w:tc>
          <w:tcPr>
            <w:tcW w:w="13412" w:type="dxa"/>
            <w:gridSpan w:val="2"/>
            <w:shd w:val="clear" w:color="auto" w:fill="auto"/>
            <w:tcMar>
              <w:top w:w="100" w:type="dxa"/>
              <w:left w:w="100" w:type="dxa"/>
              <w:bottom w:w="100" w:type="dxa"/>
              <w:right w:w="100" w:type="dxa"/>
            </w:tcMar>
          </w:tcPr>
          <w:p w14:paraId="0000053C" w14:textId="460CE1F9" w:rsidR="00E86DA5" w:rsidRPr="003870AB" w:rsidRDefault="00E86DA5" w:rsidP="00E86DA5">
            <w:pPr>
              <w:pBdr>
                <w:top w:val="nil"/>
                <w:left w:val="nil"/>
                <w:bottom w:val="nil"/>
                <w:right w:val="nil"/>
                <w:between w:val="nil"/>
              </w:pBdr>
              <w:ind w:left="720" w:hanging="720"/>
              <w:rPr>
                <w:color w:val="000000"/>
                <w:lang w:val="en-US"/>
              </w:rPr>
            </w:pPr>
            <w:r w:rsidRPr="003870AB">
              <w:rPr>
                <w:color w:val="000000"/>
                <w:lang w:val="en-US"/>
              </w:rPr>
              <w:t xml:space="preserve">REHKOPF, M. (2021). </w:t>
            </w:r>
            <w:r w:rsidRPr="003870AB">
              <w:rPr>
                <w:i/>
                <w:color w:val="000000"/>
                <w:lang w:val="en-US"/>
              </w:rPr>
              <w:t>User stories with examples and a template [Web log post]</w:t>
            </w:r>
            <w:r w:rsidRPr="003870AB">
              <w:rPr>
                <w:color w:val="000000"/>
                <w:lang w:val="en-US"/>
              </w:rPr>
              <w:t xml:space="preserve">. </w:t>
            </w:r>
            <w:r w:rsidRPr="003870AB">
              <w:rPr>
                <w:lang w:val="en-US"/>
              </w:rPr>
              <w:t>Blogspot.</w:t>
            </w:r>
            <w:r w:rsidRPr="003870AB">
              <w:rPr>
                <w:color w:val="000000"/>
                <w:lang w:val="en-US"/>
              </w:rPr>
              <w:t xml:space="preserve"> </w:t>
            </w:r>
            <w:hyperlink r:id="rId151" w:history="1">
              <w:r w:rsidRPr="003870AB">
                <w:rPr>
                  <w:rStyle w:val="Hipervnculo"/>
                  <w:lang w:val="en-US"/>
                </w:rPr>
                <w:t>https://www.atlassian.com/agile/project-management/user-stories</w:t>
              </w:r>
            </w:hyperlink>
            <w:r w:rsidRPr="003870AB">
              <w:rPr>
                <w:color w:val="000000"/>
                <w:lang w:val="en-US"/>
              </w:rPr>
              <w:t xml:space="preserve"> </w:t>
            </w:r>
          </w:p>
        </w:tc>
      </w:tr>
      <w:tr w:rsidR="00E86DA5" w:rsidRPr="003870AB" w14:paraId="7F192475" w14:textId="77777777">
        <w:trPr>
          <w:trHeight w:val="420"/>
        </w:trPr>
        <w:tc>
          <w:tcPr>
            <w:tcW w:w="13412" w:type="dxa"/>
            <w:gridSpan w:val="2"/>
            <w:shd w:val="clear" w:color="auto" w:fill="auto"/>
            <w:tcMar>
              <w:top w:w="100" w:type="dxa"/>
              <w:left w:w="100" w:type="dxa"/>
              <w:bottom w:w="100" w:type="dxa"/>
              <w:right w:w="100" w:type="dxa"/>
            </w:tcMar>
          </w:tcPr>
          <w:p w14:paraId="2C20BDAB" w14:textId="11B1224D" w:rsidR="00E86DA5" w:rsidRPr="003870AB" w:rsidRDefault="00E86DA5" w:rsidP="00E86DA5">
            <w:pPr>
              <w:pBdr>
                <w:top w:val="nil"/>
                <w:left w:val="nil"/>
                <w:bottom w:val="nil"/>
                <w:right w:val="nil"/>
                <w:between w:val="nil"/>
              </w:pBdr>
              <w:ind w:left="720" w:hanging="720"/>
              <w:rPr>
                <w:color w:val="000000"/>
                <w:lang w:val="es-BO"/>
              </w:rPr>
            </w:pPr>
            <w:proofErr w:type="spellStart"/>
            <w:r w:rsidRPr="003870AB">
              <w:rPr>
                <w:color w:val="000000"/>
              </w:rPr>
              <w:t>Ronam</w:t>
            </w:r>
            <w:proofErr w:type="spellEnd"/>
            <w:r w:rsidRPr="003870AB">
              <w:rPr>
                <w:color w:val="000000"/>
              </w:rPr>
              <w:t xml:space="preserve">, S. (2021). </w:t>
            </w:r>
            <w:r w:rsidRPr="003870AB">
              <w:rPr>
                <w:i/>
                <w:color w:val="000000"/>
              </w:rPr>
              <w:t>¿Qué es un prototipo y para qué sirve? – Ejemplos [Web log post]</w:t>
            </w:r>
            <w:r w:rsidRPr="003870AB">
              <w:rPr>
                <w:color w:val="000000"/>
              </w:rPr>
              <w:t>.</w:t>
            </w:r>
            <w:r w:rsidRPr="003870AB">
              <w:t xml:space="preserve"> </w:t>
            </w:r>
            <w:proofErr w:type="spellStart"/>
            <w:r w:rsidRPr="003870AB">
              <w:t>Blogspot</w:t>
            </w:r>
            <w:proofErr w:type="spellEnd"/>
            <w:r w:rsidRPr="003870AB">
              <w:t>.</w:t>
            </w:r>
            <w:r w:rsidRPr="003870AB">
              <w:rPr>
                <w:color w:val="000000"/>
              </w:rPr>
              <w:t xml:space="preserve"> </w:t>
            </w:r>
            <w:hyperlink r:id="rId152">
              <w:r w:rsidRPr="003870AB">
                <w:rPr>
                  <w:color w:val="0000FF"/>
                  <w:u w:val="single"/>
                </w:rPr>
                <w:t>https://saulromanjimenez.com/que-prototipo-sirve-ejemplos/</w:t>
              </w:r>
            </w:hyperlink>
          </w:p>
        </w:tc>
      </w:tr>
      <w:tr w:rsidR="00575344" w:rsidRPr="003870AB" w14:paraId="1A499D57" w14:textId="77777777">
        <w:trPr>
          <w:trHeight w:val="420"/>
        </w:trPr>
        <w:tc>
          <w:tcPr>
            <w:tcW w:w="13412" w:type="dxa"/>
            <w:gridSpan w:val="2"/>
            <w:shd w:val="clear" w:color="auto" w:fill="auto"/>
            <w:tcMar>
              <w:top w:w="100" w:type="dxa"/>
              <w:left w:w="100" w:type="dxa"/>
              <w:bottom w:w="100" w:type="dxa"/>
              <w:right w:w="100" w:type="dxa"/>
            </w:tcMar>
          </w:tcPr>
          <w:p w14:paraId="58178B58" w14:textId="09C7CA32" w:rsidR="00575344" w:rsidRPr="003870AB" w:rsidRDefault="00575344" w:rsidP="00E86DA5">
            <w:pPr>
              <w:pBdr>
                <w:top w:val="nil"/>
                <w:left w:val="nil"/>
                <w:bottom w:val="nil"/>
                <w:right w:val="nil"/>
                <w:between w:val="nil"/>
              </w:pBdr>
              <w:ind w:left="720" w:hanging="720"/>
              <w:rPr>
                <w:color w:val="000000"/>
              </w:rPr>
            </w:pPr>
            <w:r w:rsidRPr="003870AB">
              <w:t xml:space="preserve">Santana, S., Perero, L. R., </w:t>
            </w:r>
            <w:proofErr w:type="spellStart"/>
            <w:r w:rsidRPr="003870AB">
              <w:t>Delduca</w:t>
            </w:r>
            <w:proofErr w:type="spellEnd"/>
            <w:r w:rsidRPr="003870AB">
              <w:t xml:space="preserve">, A. G., &amp; </w:t>
            </w:r>
            <w:proofErr w:type="spellStart"/>
            <w:r w:rsidRPr="003870AB">
              <w:t>Dapozo</w:t>
            </w:r>
            <w:proofErr w:type="spellEnd"/>
            <w:r w:rsidRPr="003870AB">
              <w:t xml:space="preserve">, G. N. (2020). </w:t>
            </w:r>
            <w:r w:rsidRPr="003870AB">
              <w:rPr>
                <w:i/>
              </w:rPr>
              <w:t xml:space="preserve">Evaluación de técnicas para la validación de requerimientos en entornos de trabajo para el desarrollo de </w:t>
            </w:r>
            <w:r w:rsidR="008A5597" w:rsidRPr="008A5597">
              <w:rPr>
                <w:i/>
                <w:iCs/>
              </w:rPr>
              <w:t>software</w:t>
            </w:r>
            <w:r w:rsidRPr="003870AB">
              <w:rPr>
                <w:i/>
              </w:rPr>
              <w:t xml:space="preserve">. </w:t>
            </w:r>
            <w:r w:rsidRPr="003870AB">
              <w:t xml:space="preserve">Obtenido de </w:t>
            </w:r>
            <w:hyperlink r:id="rId153">
              <w:r w:rsidRPr="003870AB">
                <w:rPr>
                  <w:color w:val="0000FF"/>
                  <w:u w:val="single"/>
                </w:rPr>
                <w:t>http://sedici.unlp.edu.ar/handle/10915/103994</w:t>
              </w:r>
            </w:hyperlink>
          </w:p>
        </w:tc>
      </w:tr>
      <w:tr w:rsidR="009126FF" w:rsidRPr="003870AB" w14:paraId="16089668" w14:textId="77777777">
        <w:trPr>
          <w:trHeight w:val="420"/>
        </w:trPr>
        <w:tc>
          <w:tcPr>
            <w:tcW w:w="13412" w:type="dxa"/>
            <w:gridSpan w:val="2"/>
            <w:shd w:val="clear" w:color="auto" w:fill="auto"/>
            <w:tcMar>
              <w:top w:w="100" w:type="dxa"/>
              <w:left w:w="100" w:type="dxa"/>
              <w:bottom w:w="100" w:type="dxa"/>
              <w:right w:w="100" w:type="dxa"/>
            </w:tcMar>
          </w:tcPr>
          <w:p w14:paraId="27377823" w14:textId="528A85BA" w:rsidR="009126FF" w:rsidRPr="003870AB" w:rsidRDefault="009126FF" w:rsidP="00E86DA5">
            <w:pPr>
              <w:pBdr>
                <w:top w:val="nil"/>
                <w:left w:val="nil"/>
                <w:bottom w:val="nil"/>
                <w:right w:val="nil"/>
                <w:between w:val="nil"/>
              </w:pBdr>
              <w:ind w:left="720" w:hanging="720"/>
            </w:pPr>
            <w:r w:rsidRPr="003870AB">
              <w:rPr>
                <w:lang w:val="en-US"/>
              </w:rPr>
              <w:t xml:space="preserve">Sommerville, L. (2016). </w:t>
            </w:r>
            <w:r w:rsidR="008A5597" w:rsidRPr="008A5597">
              <w:rPr>
                <w:i/>
                <w:iCs/>
                <w:lang w:val="en-US"/>
              </w:rPr>
              <w:t>Software</w:t>
            </w:r>
            <w:r w:rsidRPr="003870AB">
              <w:rPr>
                <w:i/>
                <w:lang w:val="en-US"/>
              </w:rPr>
              <w:t xml:space="preserve"> Engineering,</w:t>
            </w:r>
            <w:r w:rsidRPr="003870AB">
              <w:rPr>
                <w:lang w:val="en-US"/>
              </w:rPr>
              <w:t xml:space="preserve"> 10th edition. </w:t>
            </w:r>
            <w:r w:rsidRPr="003870AB">
              <w:t>Escocia: Pearson.</w:t>
            </w:r>
          </w:p>
        </w:tc>
      </w:tr>
      <w:tr w:rsidR="00550021" w:rsidRPr="003870AB" w14:paraId="5B341A94" w14:textId="77777777">
        <w:trPr>
          <w:trHeight w:val="420"/>
        </w:trPr>
        <w:tc>
          <w:tcPr>
            <w:tcW w:w="13412" w:type="dxa"/>
            <w:gridSpan w:val="2"/>
            <w:shd w:val="clear" w:color="auto" w:fill="auto"/>
            <w:tcMar>
              <w:top w:w="100" w:type="dxa"/>
              <w:left w:w="100" w:type="dxa"/>
              <w:bottom w:w="100" w:type="dxa"/>
              <w:right w:w="100" w:type="dxa"/>
            </w:tcMar>
          </w:tcPr>
          <w:p w14:paraId="5A71CF8C" w14:textId="377E23E9" w:rsidR="00550021" w:rsidRPr="003870AB" w:rsidRDefault="00550021" w:rsidP="00E86DA5">
            <w:pPr>
              <w:pBdr>
                <w:top w:val="nil"/>
                <w:left w:val="nil"/>
                <w:bottom w:val="nil"/>
                <w:right w:val="nil"/>
                <w:between w:val="nil"/>
              </w:pBdr>
              <w:ind w:left="720" w:hanging="720"/>
              <w:rPr>
                <w:lang w:val="es-BO"/>
              </w:rPr>
            </w:pPr>
            <w:proofErr w:type="spellStart"/>
            <w:r w:rsidRPr="003870AB">
              <w:t>Team</w:t>
            </w:r>
            <w:proofErr w:type="spellEnd"/>
            <w:r w:rsidRPr="003870AB">
              <w:t xml:space="preserve"> Asana. (2022). </w:t>
            </w:r>
            <w:r w:rsidRPr="003870AB">
              <w:rPr>
                <w:i/>
              </w:rPr>
              <w:t>Técnicas para la recopilación de requisitos</w:t>
            </w:r>
            <w:r w:rsidRPr="003870AB">
              <w:t xml:space="preserve">. Recuperado el 24 de </w:t>
            </w:r>
            <w:r w:rsidR="00706B62" w:rsidRPr="003870AB">
              <w:t>septiembre de</w:t>
            </w:r>
            <w:r w:rsidRPr="003870AB">
              <w:t xml:space="preserve"> </w:t>
            </w:r>
            <w:hyperlink r:id="rId154">
              <w:r w:rsidRPr="003870AB">
                <w:rPr>
                  <w:color w:val="0000FF"/>
                  <w:u w:val="single"/>
                </w:rPr>
                <w:t>https://asana.com/es/resources/requirements-gathering</w:t>
              </w:r>
            </w:hyperlink>
          </w:p>
        </w:tc>
      </w:tr>
      <w:tr w:rsidR="00E86DA5" w:rsidRPr="003870AB" w14:paraId="592F503D" w14:textId="77777777">
        <w:trPr>
          <w:trHeight w:val="420"/>
        </w:trPr>
        <w:tc>
          <w:tcPr>
            <w:tcW w:w="13412" w:type="dxa"/>
            <w:gridSpan w:val="2"/>
            <w:shd w:val="clear" w:color="auto" w:fill="auto"/>
            <w:tcMar>
              <w:top w:w="100" w:type="dxa"/>
              <w:left w:w="100" w:type="dxa"/>
              <w:bottom w:w="100" w:type="dxa"/>
              <w:right w:w="100" w:type="dxa"/>
            </w:tcMar>
          </w:tcPr>
          <w:p w14:paraId="00000544" w14:textId="532E85DC" w:rsidR="00E86DA5" w:rsidRPr="003870AB" w:rsidRDefault="00E86DA5" w:rsidP="00E86DA5">
            <w:pPr>
              <w:pBdr>
                <w:top w:val="nil"/>
                <w:left w:val="nil"/>
                <w:bottom w:val="nil"/>
                <w:right w:val="nil"/>
                <w:between w:val="nil"/>
              </w:pBdr>
              <w:jc w:val="both"/>
            </w:pPr>
            <w:proofErr w:type="spellStart"/>
            <w:r w:rsidRPr="003870AB">
              <w:rPr>
                <w:color w:val="000000"/>
                <w:lang w:val="en-US"/>
              </w:rPr>
              <w:t>Tsui</w:t>
            </w:r>
            <w:proofErr w:type="spellEnd"/>
            <w:r w:rsidRPr="003870AB">
              <w:rPr>
                <w:color w:val="000000"/>
                <w:lang w:val="en-US"/>
              </w:rPr>
              <w:t xml:space="preserve">, F., Karam, O. y Bernal, B. (2018). </w:t>
            </w:r>
            <w:r w:rsidRPr="003870AB">
              <w:rPr>
                <w:i/>
                <w:color w:val="000000"/>
                <w:lang w:val="en-US"/>
              </w:rPr>
              <w:t xml:space="preserve">Essentials of </w:t>
            </w:r>
            <w:r w:rsidR="008A5597" w:rsidRPr="008A5597">
              <w:rPr>
                <w:i/>
                <w:iCs/>
                <w:color w:val="000000"/>
                <w:lang w:val="en-US"/>
              </w:rPr>
              <w:t>Software</w:t>
            </w:r>
            <w:r w:rsidRPr="003870AB">
              <w:rPr>
                <w:i/>
                <w:color w:val="000000"/>
                <w:lang w:val="en-US"/>
              </w:rPr>
              <w:t xml:space="preserve"> Engineering</w:t>
            </w:r>
            <w:r w:rsidRPr="003870AB">
              <w:rPr>
                <w:color w:val="000000"/>
                <w:lang w:val="en-US"/>
              </w:rPr>
              <w:t xml:space="preserve"> (4a Ed.). </w:t>
            </w:r>
            <w:r w:rsidRPr="003870AB">
              <w:rPr>
                <w:color w:val="000000"/>
              </w:rPr>
              <w:t xml:space="preserve">Jones &amp; Bartlett </w:t>
            </w:r>
            <w:proofErr w:type="spellStart"/>
            <w:r w:rsidRPr="003870AB">
              <w:rPr>
                <w:color w:val="000000"/>
              </w:rPr>
              <w:t>Learning</w:t>
            </w:r>
            <w:proofErr w:type="spellEnd"/>
          </w:p>
        </w:tc>
      </w:tr>
      <w:tr w:rsidR="00706B62" w:rsidRPr="003870AB" w14:paraId="12E8B500" w14:textId="77777777">
        <w:trPr>
          <w:trHeight w:val="420"/>
        </w:trPr>
        <w:tc>
          <w:tcPr>
            <w:tcW w:w="13412" w:type="dxa"/>
            <w:gridSpan w:val="2"/>
            <w:shd w:val="clear" w:color="auto" w:fill="auto"/>
            <w:tcMar>
              <w:top w:w="100" w:type="dxa"/>
              <w:left w:w="100" w:type="dxa"/>
              <w:bottom w:w="100" w:type="dxa"/>
              <w:right w:w="100" w:type="dxa"/>
            </w:tcMar>
          </w:tcPr>
          <w:p w14:paraId="5B48CCE1" w14:textId="49041364" w:rsidR="00706B62" w:rsidRPr="003870AB" w:rsidRDefault="00706B62" w:rsidP="00E86DA5">
            <w:pPr>
              <w:pBdr>
                <w:top w:val="nil"/>
                <w:left w:val="nil"/>
                <w:bottom w:val="nil"/>
                <w:right w:val="nil"/>
                <w:between w:val="nil"/>
              </w:pBdr>
              <w:jc w:val="both"/>
              <w:rPr>
                <w:color w:val="000000"/>
                <w:lang w:val="es-BO"/>
              </w:rPr>
            </w:pPr>
            <w:proofErr w:type="spellStart"/>
            <w:r w:rsidRPr="003870AB">
              <w:t>Universitat</w:t>
            </w:r>
            <w:proofErr w:type="spellEnd"/>
            <w:r w:rsidRPr="003870AB">
              <w:t xml:space="preserve"> </w:t>
            </w:r>
            <w:proofErr w:type="spellStart"/>
            <w:r w:rsidRPr="003870AB">
              <w:t>Politècnica</w:t>
            </w:r>
            <w:proofErr w:type="spellEnd"/>
            <w:r w:rsidRPr="003870AB">
              <w:t xml:space="preserve"> de València-UPV. (2021). </w:t>
            </w:r>
            <w:r w:rsidRPr="003870AB">
              <w:rPr>
                <w:i/>
              </w:rPr>
              <w:t>Casos de uso y diagramas de casos de uso</w:t>
            </w:r>
            <w:r w:rsidRPr="003870AB">
              <w:t xml:space="preserve"> [video].</w:t>
            </w:r>
            <w:r w:rsidR="00DE71C8" w:rsidRPr="003870AB">
              <w:t xml:space="preserve"> </w:t>
            </w:r>
            <w:r w:rsidRPr="003870AB">
              <w:t xml:space="preserve">YouTube.  </w:t>
            </w:r>
            <w:hyperlink r:id="rId155">
              <w:r w:rsidRPr="003870AB">
                <w:rPr>
                  <w:color w:val="0000FF"/>
                  <w:u w:val="single"/>
                </w:rPr>
                <w:t>https://youtu.be/iFcDoP6jEeE</w:t>
              </w:r>
            </w:hyperlink>
          </w:p>
        </w:tc>
      </w:tr>
      <w:tr w:rsidR="00DE71C8" w:rsidRPr="003870AB" w14:paraId="377E0395" w14:textId="77777777">
        <w:trPr>
          <w:trHeight w:val="420"/>
        </w:trPr>
        <w:tc>
          <w:tcPr>
            <w:tcW w:w="13412" w:type="dxa"/>
            <w:gridSpan w:val="2"/>
            <w:shd w:val="clear" w:color="auto" w:fill="auto"/>
            <w:tcMar>
              <w:top w:w="100" w:type="dxa"/>
              <w:left w:w="100" w:type="dxa"/>
              <w:bottom w:w="100" w:type="dxa"/>
              <w:right w:w="100" w:type="dxa"/>
            </w:tcMar>
          </w:tcPr>
          <w:p w14:paraId="70F9BABE" w14:textId="5BB576E9" w:rsidR="00DE71C8" w:rsidRPr="003870AB" w:rsidRDefault="00DE71C8" w:rsidP="00DE71C8">
            <w:pPr>
              <w:pBdr>
                <w:top w:val="nil"/>
                <w:left w:val="nil"/>
                <w:bottom w:val="nil"/>
                <w:right w:val="nil"/>
                <w:between w:val="nil"/>
              </w:pBdr>
              <w:jc w:val="both"/>
            </w:pPr>
            <w:r w:rsidRPr="003870AB">
              <w:rPr>
                <w:lang w:val="en-US"/>
              </w:rPr>
              <w:t xml:space="preserve">Valda, J. C. (2021). </w:t>
            </w:r>
            <w:proofErr w:type="spellStart"/>
            <w:r w:rsidRPr="003870AB">
              <w:rPr>
                <w:i/>
                <w:lang w:val="en-US"/>
              </w:rPr>
              <w:t>Análisis</w:t>
            </w:r>
            <w:proofErr w:type="spellEnd"/>
            <w:r w:rsidRPr="003870AB">
              <w:rPr>
                <w:i/>
                <w:lang w:val="en-US"/>
              </w:rPr>
              <w:t xml:space="preserve"> de </w:t>
            </w:r>
            <w:proofErr w:type="spellStart"/>
            <w:r w:rsidRPr="003870AB">
              <w:rPr>
                <w:i/>
                <w:lang w:val="en-US"/>
              </w:rPr>
              <w:t>los</w:t>
            </w:r>
            <w:proofErr w:type="spellEnd"/>
            <w:r w:rsidRPr="003870AB">
              <w:rPr>
                <w:i/>
                <w:lang w:val="en-US"/>
              </w:rPr>
              <w:t xml:space="preserve"> stakeholders</w:t>
            </w:r>
            <w:r w:rsidRPr="003870AB">
              <w:rPr>
                <w:lang w:val="en-US"/>
              </w:rPr>
              <w:t xml:space="preserve"> [Web log post]. Blogspot. </w:t>
            </w:r>
            <w:hyperlink r:id="rId156">
              <w:r w:rsidRPr="003870AB">
                <w:rPr>
                  <w:color w:val="0000FF"/>
                  <w:u w:val="single"/>
                </w:rPr>
                <w:t>https://www.grandespymes.com.ar/2021/04/10/analisis-de-los-stakeholders/</w:t>
              </w:r>
            </w:hyperlink>
            <w:r w:rsidRPr="003870AB">
              <w:t xml:space="preserve"> </w:t>
            </w:r>
          </w:p>
        </w:tc>
      </w:tr>
      <w:tr w:rsidR="00DE71C8" w:rsidRPr="00F96819" w14:paraId="07262AA0" w14:textId="77777777">
        <w:trPr>
          <w:trHeight w:val="420"/>
        </w:trPr>
        <w:tc>
          <w:tcPr>
            <w:tcW w:w="13412" w:type="dxa"/>
            <w:gridSpan w:val="2"/>
            <w:shd w:val="clear" w:color="auto" w:fill="auto"/>
            <w:tcMar>
              <w:top w:w="100" w:type="dxa"/>
              <w:left w:w="100" w:type="dxa"/>
              <w:bottom w:w="100" w:type="dxa"/>
              <w:right w:w="100" w:type="dxa"/>
            </w:tcMar>
          </w:tcPr>
          <w:p w14:paraId="00000546" w14:textId="28EB9744" w:rsidR="00DE71C8" w:rsidRPr="00F96819" w:rsidRDefault="00DE71C8" w:rsidP="00DE71C8">
            <w:pPr>
              <w:pBdr>
                <w:top w:val="nil"/>
                <w:left w:val="nil"/>
                <w:bottom w:val="nil"/>
                <w:right w:val="nil"/>
                <w:between w:val="nil"/>
              </w:pBdr>
              <w:rPr>
                <w:color w:val="000000"/>
              </w:rPr>
            </w:pPr>
            <w:r w:rsidRPr="003870AB">
              <w:rPr>
                <w:color w:val="000000"/>
              </w:rPr>
              <w:t xml:space="preserve">Wong, S. (2017). </w:t>
            </w:r>
            <w:r w:rsidRPr="003870AB">
              <w:rPr>
                <w:i/>
                <w:color w:val="000000"/>
              </w:rPr>
              <w:t xml:space="preserve">Análisis y requerimientos de </w:t>
            </w:r>
            <w:r w:rsidR="008A5597" w:rsidRPr="008A5597">
              <w:rPr>
                <w:i/>
                <w:iCs/>
                <w:color w:val="000000"/>
              </w:rPr>
              <w:t>software</w:t>
            </w:r>
            <w:r w:rsidRPr="003870AB">
              <w:rPr>
                <w:i/>
                <w:color w:val="000000"/>
              </w:rPr>
              <w:t>: Manual autoformativo interactivo</w:t>
            </w:r>
            <w:r w:rsidRPr="003870AB">
              <w:rPr>
                <w:color w:val="000000"/>
              </w:rPr>
              <w:t xml:space="preserve">. Universidad Continental de Huancayo. Obtenido de </w:t>
            </w:r>
            <w:hyperlink r:id="rId157">
              <w:r w:rsidRPr="003870AB">
                <w:rPr>
                  <w:color w:val="0000FF"/>
                  <w:u w:val="single"/>
                </w:rPr>
                <w:t>https://hdl.handle.net/20.500.12394/4281</w:t>
              </w:r>
            </w:hyperlink>
          </w:p>
          <w:p w14:paraId="00000547" w14:textId="77777777" w:rsidR="00DE71C8" w:rsidRPr="00F96819" w:rsidRDefault="00DE71C8" w:rsidP="00DE71C8">
            <w:pPr>
              <w:pBdr>
                <w:top w:val="nil"/>
                <w:left w:val="nil"/>
                <w:bottom w:val="nil"/>
                <w:right w:val="nil"/>
                <w:between w:val="nil"/>
              </w:pBdr>
              <w:jc w:val="both"/>
            </w:pPr>
          </w:p>
        </w:tc>
      </w:tr>
    </w:tbl>
    <w:p w14:paraId="00000555" w14:textId="53F45AD2" w:rsidR="00E2274D" w:rsidRPr="00F96819" w:rsidRDefault="00E2274D" w:rsidP="00626FEA">
      <w:pPr>
        <w:pStyle w:val="Ttulo1"/>
        <w:numPr>
          <w:ilvl w:val="0"/>
          <w:numId w:val="0"/>
        </w:numPr>
        <w:rPr>
          <w:szCs w:val="22"/>
        </w:rPr>
      </w:pPr>
      <w:bookmarkStart w:id="158" w:name="_heading=h.2bn6wsx" w:colFirst="0" w:colLast="0"/>
      <w:bookmarkEnd w:id="157"/>
      <w:bookmarkEnd w:id="158"/>
    </w:p>
    <w:sectPr w:rsidR="00E2274D" w:rsidRPr="00F96819">
      <w:headerReference w:type="default" r:id="rId158"/>
      <w:footerReference w:type="default" r:id="rId159"/>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WILLY JHARINTON VIVAS LLOREDA" w:date="2022-09-05T21:22:00Z" w:initials="">
    <w:p w14:paraId="000005BC"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BD"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https://image.shutterstock.com/image-vector/vector-illustration-brainstorming-psychological-help-600w-1687824778.jpg</w:t>
      </w:r>
    </w:p>
  </w:comment>
  <w:comment w:id="31" w:author="WILLY JHARINTON VIVAS LLOREDA" w:date="2022-09-05T21:26:00Z" w:initials="">
    <w:p w14:paraId="000005F9"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FA"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https://image.shutterstock.com/image-photo/photo-business-suit-tie-requirements-600w-350321336.jpg</w:t>
      </w:r>
    </w:p>
  </w:comment>
  <w:comment w:id="32" w:author="WILLY JHARINTON VIVAS LLOREDA" w:date="2022-09-05T21:28:00Z" w:initials="">
    <w:p w14:paraId="0000062A"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2B" w14:textId="77777777" w:rsidR="002373E3" w:rsidRDefault="002373E3">
      <w:pPr>
        <w:widowControl w:val="0"/>
        <w:pBdr>
          <w:top w:val="nil"/>
          <w:left w:val="nil"/>
          <w:bottom w:val="nil"/>
          <w:right w:val="nil"/>
          <w:between w:val="nil"/>
        </w:pBdr>
        <w:spacing w:line="240" w:lineRule="auto"/>
        <w:rPr>
          <w:color w:val="000000"/>
        </w:rPr>
      </w:pPr>
    </w:p>
    <w:p w14:paraId="0000062C" w14:textId="77777777" w:rsidR="002373E3" w:rsidRDefault="002373E3">
      <w:pPr>
        <w:widowControl w:val="0"/>
        <w:pBdr>
          <w:top w:val="nil"/>
          <w:left w:val="nil"/>
          <w:bottom w:val="nil"/>
          <w:right w:val="nil"/>
          <w:between w:val="nil"/>
        </w:pBdr>
        <w:spacing w:line="240" w:lineRule="auto"/>
        <w:rPr>
          <w:color w:val="000000"/>
        </w:rPr>
      </w:pPr>
      <w:r>
        <w:rPr>
          <w:color w:val="000000"/>
        </w:rPr>
        <w:t>Imagen de muestra que ejemplifica cómo se determina la viabilidad del producto final</w:t>
      </w:r>
    </w:p>
    <w:p w14:paraId="0000062D" w14:textId="77777777" w:rsidR="002373E3" w:rsidRDefault="002373E3">
      <w:pPr>
        <w:widowControl w:val="0"/>
        <w:pBdr>
          <w:top w:val="nil"/>
          <w:left w:val="nil"/>
          <w:bottom w:val="nil"/>
          <w:right w:val="nil"/>
          <w:between w:val="nil"/>
        </w:pBdr>
        <w:spacing w:line="240" w:lineRule="auto"/>
        <w:rPr>
          <w:color w:val="000000"/>
        </w:rPr>
      </w:pPr>
    </w:p>
    <w:p w14:paraId="0000062E"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https://img.freepik.com/vector-gratis/ilustracion-concepto-abstracto-conflicto-social-relaciones-sociales-poder-interaccion-conflicto-clases_335657-632.jpg?w=826&amp;t=st=1662431293~exp=1662431893~hmac=b67f2858abc26b43de72733691411a6e776b878bacf95b7eddd52453</w:t>
      </w:r>
    </w:p>
  </w:comment>
  <w:comment w:id="33" w:author="WILLY JHARINTON VIVAS LLOREDA" w:date="2022-09-05T21:29:00Z" w:initials="">
    <w:p w14:paraId="00000574"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75" w14:textId="77777777" w:rsidR="002373E3" w:rsidRDefault="002373E3">
      <w:pPr>
        <w:widowControl w:val="0"/>
        <w:pBdr>
          <w:top w:val="nil"/>
          <w:left w:val="nil"/>
          <w:bottom w:val="nil"/>
          <w:right w:val="nil"/>
          <w:between w:val="nil"/>
        </w:pBdr>
        <w:spacing w:line="240" w:lineRule="auto"/>
        <w:rPr>
          <w:color w:val="000000"/>
        </w:rPr>
      </w:pPr>
      <w:r>
        <w:rPr>
          <w:color w:val="000000"/>
        </w:rPr>
        <w:t>Representa “escuchar y conversar con el cliente”</w:t>
      </w:r>
    </w:p>
    <w:p w14:paraId="00000576" w14:textId="27AFC64D" w:rsidR="002373E3" w:rsidRDefault="002373E3">
      <w:pPr>
        <w:widowControl w:val="0"/>
        <w:pBdr>
          <w:top w:val="nil"/>
          <w:left w:val="nil"/>
          <w:bottom w:val="nil"/>
          <w:right w:val="nil"/>
          <w:between w:val="nil"/>
        </w:pBdr>
        <w:spacing w:line="240" w:lineRule="auto"/>
        <w:rPr>
          <w:color w:val="000000"/>
        </w:rPr>
      </w:pPr>
      <w:r>
        <w:rPr>
          <w:color w:val="000000"/>
        </w:rPr>
        <w:t>Fuente: https://www.freepik.es/fotos-premium/</w:t>
      </w:r>
      <w:r w:rsidR="008A5597" w:rsidRPr="008A5597">
        <w:rPr>
          <w:i/>
          <w:iCs/>
          <w:color w:val="000000"/>
        </w:rPr>
        <w:t>software</w:t>
      </w:r>
      <w:r>
        <w:rPr>
          <w:color w:val="000000"/>
        </w:rPr>
        <w:t>-datos-comercio-electronico-proporciona-panel-moderno-analisis-ventas_30763245.htm#query=vender%20</w:t>
      </w:r>
      <w:r w:rsidR="008A5597" w:rsidRPr="008A5597">
        <w:rPr>
          <w:i/>
          <w:iCs/>
          <w:color w:val="000000"/>
        </w:rPr>
        <w:t>software</w:t>
      </w:r>
      <w:r>
        <w:rPr>
          <w:color w:val="000000"/>
        </w:rPr>
        <w:t>&amp;position=13&amp;from_view=search</w:t>
      </w:r>
    </w:p>
  </w:comment>
  <w:comment w:id="34" w:author="WILLY JHARINTON VIVAS LLOREDA" w:date="2022-09-05T21:31:00Z" w:initials="">
    <w:p w14:paraId="00000561"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62" w14:textId="384C7CDC" w:rsidR="002373E3" w:rsidRDefault="002373E3">
      <w:pPr>
        <w:widowControl w:val="0"/>
        <w:pBdr>
          <w:top w:val="nil"/>
          <w:left w:val="nil"/>
          <w:bottom w:val="nil"/>
          <w:right w:val="nil"/>
          <w:between w:val="nil"/>
        </w:pBdr>
        <w:spacing w:line="240" w:lineRule="auto"/>
        <w:rPr>
          <w:color w:val="000000"/>
        </w:rPr>
      </w:pPr>
      <w:r>
        <w:rPr>
          <w:color w:val="000000"/>
        </w:rPr>
        <w:t xml:space="preserve">Imagen de muestra que representa la especificación de requisitos de </w:t>
      </w:r>
      <w:r w:rsidR="008A5597" w:rsidRPr="008A5597">
        <w:rPr>
          <w:i/>
          <w:iCs/>
          <w:color w:val="000000"/>
        </w:rPr>
        <w:t>software</w:t>
      </w:r>
    </w:p>
    <w:p w14:paraId="00000563" w14:textId="744F3776" w:rsidR="002373E3" w:rsidRDefault="002373E3">
      <w:pPr>
        <w:widowControl w:val="0"/>
        <w:pBdr>
          <w:top w:val="nil"/>
          <w:left w:val="nil"/>
          <w:bottom w:val="nil"/>
          <w:right w:val="nil"/>
          <w:between w:val="nil"/>
        </w:pBdr>
        <w:spacing w:line="240" w:lineRule="auto"/>
        <w:rPr>
          <w:color w:val="000000"/>
        </w:rPr>
      </w:pPr>
      <w:r>
        <w:rPr>
          <w:color w:val="000000"/>
        </w:rPr>
        <w:t>Fuente:https://image.shutterstock.com/image-vector/</w:t>
      </w:r>
      <w:r w:rsidR="008A5597" w:rsidRPr="008A5597">
        <w:rPr>
          <w:i/>
          <w:iCs/>
          <w:color w:val="000000"/>
        </w:rPr>
        <w:t>software</w:t>
      </w:r>
      <w:r>
        <w:rPr>
          <w:color w:val="000000"/>
        </w:rPr>
        <w:t>-requirement-description-abstract-concept-600w-2087274802.jpg</w:t>
      </w:r>
    </w:p>
  </w:comment>
  <w:comment w:id="35" w:author="WILLY JHARINTON VIVAS LLOREDA" w:date="2022-09-05T21:39:00Z" w:initials="">
    <w:p w14:paraId="000005F4" w14:textId="77777777" w:rsidR="002373E3" w:rsidRDefault="002373E3">
      <w:pPr>
        <w:widowControl w:val="0"/>
        <w:pBdr>
          <w:top w:val="nil"/>
          <w:left w:val="nil"/>
          <w:bottom w:val="nil"/>
          <w:right w:val="nil"/>
          <w:between w:val="nil"/>
        </w:pBdr>
        <w:spacing w:line="240" w:lineRule="auto"/>
        <w:rPr>
          <w:color w:val="000000"/>
        </w:rPr>
      </w:pPr>
      <w:r>
        <w:rPr>
          <w:color w:val="000000"/>
        </w:rPr>
        <w:t>Imagen sugerida.</w:t>
      </w:r>
    </w:p>
    <w:p w14:paraId="000005F5" w14:textId="77777777" w:rsidR="002373E3" w:rsidRDefault="002373E3">
      <w:pPr>
        <w:widowControl w:val="0"/>
        <w:pBdr>
          <w:top w:val="nil"/>
          <w:left w:val="nil"/>
          <w:bottom w:val="nil"/>
          <w:right w:val="nil"/>
          <w:between w:val="nil"/>
        </w:pBdr>
        <w:spacing w:line="240" w:lineRule="auto"/>
        <w:rPr>
          <w:color w:val="000000"/>
        </w:rPr>
      </w:pPr>
      <w:r>
        <w:rPr>
          <w:color w:val="000000"/>
        </w:rPr>
        <w:t>Reproducir igual</w:t>
      </w:r>
    </w:p>
    <w:p w14:paraId="000005F6" w14:textId="77777777" w:rsidR="002373E3" w:rsidRDefault="002373E3">
      <w:pPr>
        <w:widowControl w:val="0"/>
        <w:pBdr>
          <w:top w:val="nil"/>
          <w:left w:val="nil"/>
          <w:bottom w:val="nil"/>
          <w:right w:val="nil"/>
          <w:between w:val="nil"/>
        </w:pBdr>
        <w:spacing w:line="240" w:lineRule="auto"/>
        <w:rPr>
          <w:color w:val="000000"/>
        </w:rPr>
      </w:pPr>
      <w:r>
        <w:rPr>
          <w:color w:val="000000"/>
        </w:rPr>
        <w:t>Fuente: https://www.grandespymes.com.ar/2021/04/10/analisis-de-los-stakeholders/</w:t>
      </w:r>
    </w:p>
  </w:comment>
  <w:comment w:id="36" w:author="WILLY JHARINTON VIVAS LLOREDA" w:date="2022-09-05T21:46:00Z" w:initials="">
    <w:p w14:paraId="00000626"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27" w14:textId="77777777" w:rsidR="002373E3" w:rsidRDefault="002373E3">
      <w:pPr>
        <w:widowControl w:val="0"/>
        <w:pBdr>
          <w:top w:val="nil"/>
          <w:left w:val="nil"/>
          <w:bottom w:val="nil"/>
          <w:right w:val="nil"/>
          <w:between w:val="nil"/>
        </w:pBdr>
        <w:spacing w:line="240" w:lineRule="auto"/>
        <w:rPr>
          <w:color w:val="000000"/>
        </w:rPr>
      </w:pPr>
    </w:p>
    <w:p w14:paraId="00000628" w14:textId="5921D01D" w:rsidR="002373E3" w:rsidRDefault="002373E3">
      <w:pPr>
        <w:widowControl w:val="0"/>
        <w:pBdr>
          <w:top w:val="nil"/>
          <w:left w:val="nil"/>
          <w:bottom w:val="nil"/>
          <w:right w:val="nil"/>
          <w:between w:val="nil"/>
        </w:pBdr>
        <w:spacing w:line="240" w:lineRule="auto"/>
        <w:rPr>
          <w:color w:val="000000"/>
        </w:rPr>
      </w:pPr>
      <w:r>
        <w:rPr>
          <w:color w:val="000000"/>
        </w:rPr>
        <w:t xml:space="preserve">Imagen de muestra que representa el equipo de trabajo de </w:t>
      </w:r>
      <w:r w:rsidR="008A5597" w:rsidRPr="008A5597">
        <w:rPr>
          <w:i/>
          <w:iCs/>
          <w:color w:val="000000"/>
        </w:rPr>
        <w:t>software</w:t>
      </w:r>
    </w:p>
    <w:p w14:paraId="00000629" w14:textId="21CE386F" w:rsidR="002373E3" w:rsidRDefault="002373E3">
      <w:pPr>
        <w:widowControl w:val="0"/>
        <w:pBdr>
          <w:top w:val="nil"/>
          <w:left w:val="nil"/>
          <w:bottom w:val="nil"/>
          <w:right w:val="nil"/>
          <w:between w:val="nil"/>
        </w:pBdr>
        <w:spacing w:line="240" w:lineRule="auto"/>
        <w:rPr>
          <w:color w:val="000000"/>
        </w:rPr>
      </w:pPr>
      <w:r>
        <w:rPr>
          <w:color w:val="000000"/>
        </w:rPr>
        <w:t>Tomado de https://www.freepik.es/foto-gratis/trabajadores-empresa-ti-que-trabajan-computadora_6427047.htm#query=equipo%20de%20trabajo%20</w:t>
      </w:r>
      <w:r w:rsidR="008A5597" w:rsidRPr="008A5597">
        <w:rPr>
          <w:i/>
          <w:iCs/>
          <w:color w:val="000000"/>
        </w:rPr>
        <w:t>software</w:t>
      </w:r>
      <w:r>
        <w:rPr>
          <w:color w:val="000000"/>
        </w:rPr>
        <w:t>&amp;position=19&amp;from_view=search</w:t>
      </w:r>
    </w:p>
  </w:comment>
  <w:comment w:id="38" w:author="WILLY JHARINTON VIVAS LLOREDA" w:date="2022-09-05T21:47:00Z" w:initials="">
    <w:p w14:paraId="000005B3" w14:textId="77777777" w:rsidR="002373E3" w:rsidRDefault="002373E3">
      <w:pPr>
        <w:widowControl w:val="0"/>
        <w:pBdr>
          <w:top w:val="nil"/>
          <w:left w:val="nil"/>
          <w:bottom w:val="nil"/>
          <w:right w:val="nil"/>
          <w:between w:val="nil"/>
        </w:pBdr>
        <w:spacing w:line="240" w:lineRule="auto"/>
        <w:rPr>
          <w:color w:val="000000"/>
        </w:rPr>
      </w:pPr>
      <w:r>
        <w:rPr>
          <w:color w:val="000000"/>
        </w:rPr>
        <w:t>Imagen de construcción propia</w:t>
      </w:r>
    </w:p>
    <w:p w14:paraId="000005B4" w14:textId="77777777" w:rsidR="002373E3" w:rsidRDefault="002373E3">
      <w:pPr>
        <w:widowControl w:val="0"/>
        <w:pBdr>
          <w:top w:val="nil"/>
          <w:left w:val="nil"/>
          <w:bottom w:val="nil"/>
          <w:right w:val="nil"/>
          <w:between w:val="nil"/>
        </w:pBdr>
        <w:spacing w:line="240" w:lineRule="auto"/>
        <w:rPr>
          <w:color w:val="000000"/>
        </w:rPr>
      </w:pPr>
    </w:p>
    <w:p w14:paraId="000005B5" w14:textId="77777777" w:rsidR="002373E3" w:rsidRDefault="002373E3">
      <w:pPr>
        <w:widowControl w:val="0"/>
        <w:pBdr>
          <w:top w:val="nil"/>
          <w:left w:val="nil"/>
          <w:bottom w:val="nil"/>
          <w:right w:val="nil"/>
          <w:between w:val="nil"/>
        </w:pBdr>
        <w:spacing w:line="240" w:lineRule="auto"/>
        <w:rPr>
          <w:color w:val="000000"/>
        </w:rPr>
      </w:pPr>
      <w:r>
        <w:rPr>
          <w:color w:val="000000"/>
        </w:rPr>
        <w:t>Fases del estudio de viabilidad</w:t>
      </w:r>
    </w:p>
  </w:comment>
  <w:comment w:id="39" w:author="WILLY JHARINTON VIVAS LLOREDA" w:date="2022-09-05T21:52:00Z" w:initials="">
    <w:p w14:paraId="00000577"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78" w14:textId="77777777" w:rsidR="002373E3" w:rsidRDefault="002373E3">
      <w:pPr>
        <w:widowControl w:val="0"/>
        <w:pBdr>
          <w:top w:val="nil"/>
          <w:left w:val="nil"/>
          <w:bottom w:val="nil"/>
          <w:right w:val="nil"/>
          <w:between w:val="nil"/>
        </w:pBdr>
        <w:spacing w:line="240" w:lineRule="auto"/>
        <w:rPr>
          <w:color w:val="000000"/>
        </w:rPr>
      </w:pPr>
    </w:p>
    <w:p w14:paraId="00000579" w14:textId="77777777" w:rsidR="002373E3" w:rsidRDefault="002373E3">
      <w:pPr>
        <w:widowControl w:val="0"/>
        <w:pBdr>
          <w:top w:val="nil"/>
          <w:left w:val="nil"/>
          <w:bottom w:val="nil"/>
          <w:right w:val="nil"/>
          <w:between w:val="nil"/>
        </w:pBdr>
        <w:spacing w:line="240" w:lineRule="auto"/>
        <w:rPr>
          <w:color w:val="000000"/>
        </w:rPr>
      </w:pPr>
      <w:r>
        <w:rPr>
          <w:color w:val="000000"/>
        </w:rPr>
        <w:t>Imagen que represente pensar en la necesidad del negocio</w:t>
      </w:r>
    </w:p>
    <w:p w14:paraId="0000057A" w14:textId="77777777" w:rsidR="002373E3" w:rsidRDefault="002373E3">
      <w:pPr>
        <w:widowControl w:val="0"/>
        <w:pBdr>
          <w:top w:val="nil"/>
          <w:left w:val="nil"/>
          <w:bottom w:val="nil"/>
          <w:right w:val="nil"/>
          <w:between w:val="nil"/>
        </w:pBdr>
        <w:spacing w:line="240" w:lineRule="auto"/>
        <w:rPr>
          <w:color w:val="000000"/>
        </w:rPr>
      </w:pPr>
    </w:p>
    <w:p w14:paraId="0000057B" w14:textId="77777777" w:rsidR="002373E3" w:rsidRDefault="002373E3">
      <w:pPr>
        <w:widowControl w:val="0"/>
        <w:pBdr>
          <w:top w:val="nil"/>
          <w:left w:val="nil"/>
          <w:bottom w:val="nil"/>
          <w:right w:val="nil"/>
          <w:between w:val="nil"/>
        </w:pBdr>
        <w:spacing w:line="240" w:lineRule="auto"/>
        <w:rPr>
          <w:color w:val="000000"/>
        </w:rPr>
      </w:pPr>
      <w:r>
        <w:rPr>
          <w:color w:val="000000"/>
        </w:rPr>
        <w:t>Fuente: https://www.freepik.es/vector-gratis/hombre-triste-deprimido-pensando-problemas-financieros_9649785.htm#query=necesidades%20del%20negocio&amp;position=9&amp;from_view=search</w:t>
      </w:r>
    </w:p>
  </w:comment>
  <w:comment w:id="40" w:author="WILLY JHARINTON VIVAS LLOREDA" w:date="2022-09-05T21:53:00Z" w:initials="">
    <w:p w14:paraId="00000600"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01" w14:textId="77777777" w:rsidR="002373E3" w:rsidRDefault="002373E3">
      <w:pPr>
        <w:widowControl w:val="0"/>
        <w:pBdr>
          <w:top w:val="nil"/>
          <w:left w:val="nil"/>
          <w:bottom w:val="nil"/>
          <w:right w:val="nil"/>
          <w:between w:val="nil"/>
        </w:pBdr>
        <w:spacing w:line="240" w:lineRule="auto"/>
        <w:rPr>
          <w:color w:val="000000"/>
        </w:rPr>
      </w:pPr>
    </w:p>
    <w:p w14:paraId="00000602" w14:textId="77777777" w:rsidR="002373E3" w:rsidRDefault="002373E3">
      <w:pPr>
        <w:widowControl w:val="0"/>
        <w:pBdr>
          <w:top w:val="nil"/>
          <w:left w:val="nil"/>
          <w:bottom w:val="nil"/>
          <w:right w:val="nil"/>
          <w:between w:val="nil"/>
        </w:pBdr>
        <w:spacing w:line="240" w:lineRule="auto"/>
        <w:rPr>
          <w:color w:val="000000"/>
        </w:rPr>
      </w:pPr>
      <w:r>
        <w:rPr>
          <w:color w:val="000000"/>
        </w:rPr>
        <w:t>Imagen que represente el proceso de indagación.</w:t>
      </w:r>
    </w:p>
    <w:p w14:paraId="00000603" w14:textId="77777777" w:rsidR="002373E3" w:rsidRDefault="002373E3">
      <w:pPr>
        <w:widowControl w:val="0"/>
        <w:pBdr>
          <w:top w:val="nil"/>
          <w:left w:val="nil"/>
          <w:bottom w:val="nil"/>
          <w:right w:val="nil"/>
          <w:between w:val="nil"/>
        </w:pBdr>
        <w:spacing w:line="240" w:lineRule="auto"/>
        <w:rPr>
          <w:color w:val="000000"/>
        </w:rPr>
      </w:pPr>
      <w:r>
        <w:rPr>
          <w:color w:val="000000"/>
        </w:rPr>
        <w:t>Fuente: https://www.freepik.es/foto-gratis/reclutador-femenino-entrevistando-mujer-experiencia-laboral-cv-empleado-que-analiza-informacion-curriculum-habla-sobre-empleo-corporativo-entrevista-trabajo-candidato-seguro_26439716.htm?query=indagar%20-%20preguntar</w:t>
      </w:r>
    </w:p>
  </w:comment>
  <w:comment w:id="41" w:author="WILLY JHARINTON VIVAS LLOREDA" w:date="2022-09-05T22:07:00Z" w:initials="">
    <w:p w14:paraId="0000064E"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4F" w14:textId="77777777" w:rsidR="002373E3" w:rsidRDefault="002373E3">
      <w:pPr>
        <w:widowControl w:val="0"/>
        <w:pBdr>
          <w:top w:val="nil"/>
          <w:left w:val="nil"/>
          <w:bottom w:val="nil"/>
          <w:right w:val="nil"/>
          <w:between w:val="nil"/>
        </w:pBdr>
        <w:spacing w:line="240" w:lineRule="auto"/>
        <w:rPr>
          <w:color w:val="000000"/>
        </w:rPr>
      </w:pPr>
    </w:p>
    <w:p w14:paraId="00000650"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https://img.freepik.com/vector-gratis/grupo-personas-que-inician-proyecto-empresarial_52683-57206.jpg?w=740&amp;t=st=1662433552~exp=1662434152~hmac=deb241088d1b67a8d7076bad61b3c7fb018d5b8832a48f36e6d8754e22a6e82b</w:t>
      </w:r>
    </w:p>
  </w:comment>
  <w:comment w:id="42" w:author="WILLY JHARINTON VIVAS LLOREDA" w:date="2022-09-05T22:11:00Z" w:initials="">
    <w:p w14:paraId="0000058A"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8B" w14:textId="77777777" w:rsidR="002373E3" w:rsidRDefault="002373E3">
      <w:pPr>
        <w:widowControl w:val="0"/>
        <w:pBdr>
          <w:top w:val="nil"/>
          <w:left w:val="nil"/>
          <w:bottom w:val="nil"/>
          <w:right w:val="nil"/>
          <w:between w:val="nil"/>
        </w:pBdr>
        <w:spacing w:line="240" w:lineRule="auto"/>
        <w:rPr>
          <w:color w:val="000000"/>
        </w:rPr>
      </w:pPr>
    </w:p>
    <w:p w14:paraId="0000058C"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https://img.freepik.com/vector-gratis/tratos-negocios_52683-6265.jpg?w=740&amp;t=st=1662433858~exp=1662434458~hmac=d81a5a785eef9759ebaec7d4d2ea3f8544a14996980c1732ec44a8e5a1b3001c</w:t>
      </w:r>
    </w:p>
  </w:comment>
  <w:comment w:id="43" w:author="WILLY JHARINTON VIVAS LLOREDA" w:date="2022-09-05T22:08:00Z" w:initials="">
    <w:p w14:paraId="00000591"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92" w14:textId="77777777" w:rsidR="002373E3" w:rsidRDefault="002373E3">
      <w:pPr>
        <w:widowControl w:val="0"/>
        <w:pBdr>
          <w:top w:val="nil"/>
          <w:left w:val="nil"/>
          <w:bottom w:val="nil"/>
          <w:right w:val="nil"/>
          <w:between w:val="nil"/>
        </w:pBdr>
        <w:spacing w:line="240" w:lineRule="auto"/>
        <w:rPr>
          <w:color w:val="000000"/>
        </w:rPr>
      </w:pPr>
    </w:p>
    <w:p w14:paraId="00000593"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https://img.freepik.com/vector-gratis/ilustracion-concepto-diseno-interaccion_114360-1863.jpg?w=740&amp;t=st=1662433681~exp=1662434281~hmac=fe8adbc61caf85cc053410b6d3be24608f3ecfcdd986752044750c7a4bf8de1e</w:t>
      </w:r>
    </w:p>
  </w:comment>
  <w:comment w:id="44" w:author="WILLY JHARINTON VIVAS LLOREDA" w:date="2022-09-05T22:00:00Z" w:initials="">
    <w:p w14:paraId="000005A2"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A3" w14:textId="77777777" w:rsidR="002373E3" w:rsidRDefault="002373E3">
      <w:pPr>
        <w:widowControl w:val="0"/>
        <w:pBdr>
          <w:top w:val="nil"/>
          <w:left w:val="nil"/>
          <w:bottom w:val="nil"/>
          <w:right w:val="nil"/>
          <w:between w:val="nil"/>
        </w:pBdr>
        <w:spacing w:line="240" w:lineRule="auto"/>
        <w:rPr>
          <w:color w:val="000000"/>
        </w:rPr>
      </w:pPr>
    </w:p>
    <w:p w14:paraId="000005A4"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plataforma-o-servicio-linea-etapa-madurez-periodo-ciclo-vida-proyecto-implementacion-desarrollo-proyectos-comerciales-plan-consulta-tutoriales-linea-ilustracion-plana-vectorial_613284-968.jpg?w=1380&amp;t=st=1662433191~exp=1662433791~hmac=4ed0557e9c0c4a164c7101101443dc8d14b454d26a9459a8454560ca367ee151</w:t>
      </w:r>
    </w:p>
  </w:comment>
  <w:comment w:id="45" w:author="WILLY JHARINTON VIVAS LLOREDA" w:date="2022-09-05T22:13:00Z" w:initials="">
    <w:p w14:paraId="0000063B"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3C" w14:textId="77777777" w:rsidR="002373E3" w:rsidRDefault="002373E3">
      <w:pPr>
        <w:widowControl w:val="0"/>
        <w:pBdr>
          <w:top w:val="nil"/>
          <w:left w:val="nil"/>
          <w:bottom w:val="nil"/>
          <w:right w:val="nil"/>
          <w:between w:val="nil"/>
        </w:pBdr>
        <w:spacing w:line="240" w:lineRule="auto"/>
        <w:rPr>
          <w:color w:val="000000"/>
        </w:rPr>
      </w:pPr>
    </w:p>
    <w:p w14:paraId="0000063D"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https://img.freepik.com/vector-gratis/fondo-equipo-confirmando-lista-comprobacion-gigante_23-2148084371.jpg?w=740&amp;t=st=1662434006~exp=1662434606~hmac=caf5a9c7962ca3a62ca17677c17f5d5c92ad3a776de26642bfa76221d2bf7ac9</w:t>
      </w:r>
    </w:p>
  </w:comment>
  <w:comment w:id="46" w:author="WILLY JHARINTON VIVAS LLOREDA" w:date="2022-09-05T22:16:00Z" w:initials="">
    <w:p w14:paraId="000005FB"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FC" w14:textId="77777777" w:rsidR="002373E3" w:rsidRDefault="002373E3">
      <w:pPr>
        <w:widowControl w:val="0"/>
        <w:pBdr>
          <w:top w:val="nil"/>
          <w:left w:val="nil"/>
          <w:bottom w:val="nil"/>
          <w:right w:val="nil"/>
          <w:between w:val="nil"/>
        </w:pBdr>
        <w:spacing w:line="240" w:lineRule="auto"/>
        <w:rPr>
          <w:color w:val="000000"/>
        </w:rPr>
      </w:pPr>
    </w:p>
    <w:p w14:paraId="000005FD"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https://img.freepik.com/vector-gratis/socios-grandes-piezas-rompecabezas_74855-5278.jpg?w=1380&amp;t=st=1662434145~exp=1662434745~hmac=1506cc4119c69f89e85563c6c9aaa94d0179b24a62cb687e72006bbd193491e8</w:t>
      </w:r>
    </w:p>
  </w:comment>
  <w:comment w:id="48" w:author="WILLY JHARINTON VIVAS LLOREDA" w:date="2022-09-05T22:25:00Z" w:initials="">
    <w:p w14:paraId="00000571" w14:textId="00BE3356"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72" w14:textId="77777777" w:rsidR="002373E3" w:rsidRDefault="002373E3">
      <w:pPr>
        <w:widowControl w:val="0"/>
        <w:pBdr>
          <w:top w:val="nil"/>
          <w:left w:val="nil"/>
          <w:bottom w:val="nil"/>
          <w:right w:val="nil"/>
          <w:between w:val="nil"/>
        </w:pBdr>
        <w:spacing w:line="240" w:lineRule="auto"/>
        <w:rPr>
          <w:color w:val="000000"/>
        </w:rPr>
      </w:pPr>
    </w:p>
    <w:p w14:paraId="00000573" w14:textId="77777777" w:rsidR="002373E3" w:rsidRDefault="002373E3">
      <w:pPr>
        <w:widowControl w:val="0"/>
        <w:pBdr>
          <w:top w:val="nil"/>
          <w:left w:val="nil"/>
          <w:bottom w:val="nil"/>
          <w:right w:val="nil"/>
          <w:between w:val="nil"/>
        </w:pBdr>
        <w:spacing w:line="240" w:lineRule="auto"/>
        <w:rPr>
          <w:color w:val="000000"/>
        </w:rPr>
      </w:pPr>
      <w:r>
        <w:rPr>
          <w:color w:val="000000"/>
        </w:rPr>
        <w:t>Fuente: https://www.freepik.es/vector-gratis/pequena-mujer-pie-flecha-buscando-planes-futuros-plantilla-pagina-destino-exitosa_16334760.htm#query=alcance&amp;position=1&amp;from_view=search</w:t>
      </w:r>
    </w:p>
  </w:comment>
  <w:comment w:id="49" w:author="WILLY JHARINTON VIVAS LLOREDA" w:date="2022-09-05T22:25:00Z" w:initials="">
    <w:p w14:paraId="000005B9"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BA" w14:textId="77777777" w:rsidR="002373E3" w:rsidRDefault="002373E3">
      <w:pPr>
        <w:widowControl w:val="0"/>
        <w:pBdr>
          <w:top w:val="nil"/>
          <w:left w:val="nil"/>
          <w:bottom w:val="nil"/>
          <w:right w:val="nil"/>
          <w:between w:val="nil"/>
        </w:pBdr>
        <w:spacing w:line="240" w:lineRule="auto"/>
        <w:rPr>
          <w:color w:val="000000"/>
        </w:rPr>
      </w:pPr>
    </w:p>
    <w:p w14:paraId="000005BB" w14:textId="77777777" w:rsidR="002373E3" w:rsidRDefault="002373E3">
      <w:pPr>
        <w:widowControl w:val="0"/>
        <w:pBdr>
          <w:top w:val="nil"/>
          <w:left w:val="nil"/>
          <w:bottom w:val="nil"/>
          <w:right w:val="nil"/>
          <w:between w:val="nil"/>
        </w:pBdr>
        <w:spacing w:line="240" w:lineRule="auto"/>
        <w:rPr>
          <w:color w:val="000000"/>
        </w:rPr>
      </w:pPr>
      <w:r>
        <w:rPr>
          <w:color w:val="000000"/>
        </w:rPr>
        <w:t>Fuente: https://www.freepik.es/vector-gratis/concepto-mala-revision-ilustrado_14140659.htm#query=no%20entendimiento%20cliente%20inform%C3%A1tico&amp;position=41&amp;from_view=search&amp;track=ais</w:t>
      </w:r>
    </w:p>
  </w:comment>
  <w:comment w:id="50" w:author="WILLY JHARINTON VIVAS LLOREDA" w:date="2022-09-05T22:26:00Z" w:initials="">
    <w:p w14:paraId="00000559"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5A" w14:textId="77777777" w:rsidR="002373E3" w:rsidRDefault="002373E3">
      <w:pPr>
        <w:widowControl w:val="0"/>
        <w:pBdr>
          <w:top w:val="nil"/>
          <w:left w:val="nil"/>
          <w:bottom w:val="nil"/>
          <w:right w:val="nil"/>
          <w:between w:val="nil"/>
        </w:pBdr>
        <w:spacing w:line="240" w:lineRule="auto"/>
        <w:rPr>
          <w:color w:val="000000"/>
        </w:rPr>
      </w:pPr>
    </w:p>
    <w:p w14:paraId="0000055B" w14:textId="77777777" w:rsidR="002373E3" w:rsidRDefault="002373E3">
      <w:pPr>
        <w:widowControl w:val="0"/>
        <w:pBdr>
          <w:top w:val="nil"/>
          <w:left w:val="nil"/>
          <w:bottom w:val="nil"/>
          <w:right w:val="nil"/>
          <w:between w:val="nil"/>
        </w:pBdr>
        <w:spacing w:line="240" w:lineRule="auto"/>
        <w:rPr>
          <w:color w:val="000000"/>
        </w:rPr>
      </w:pPr>
      <w:r>
        <w:rPr>
          <w:color w:val="000000"/>
        </w:rPr>
        <w:t>Fuente: https://www.webyempresas.com/volatilidad/</w:t>
      </w:r>
    </w:p>
  </w:comment>
  <w:comment w:id="51" w:author="WILLY JHARINTON VIVAS LLOREDA" w:date="2022-09-06T00:02:00Z" w:initials="">
    <w:p w14:paraId="00000594"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95" w14:textId="77777777" w:rsidR="002373E3" w:rsidRDefault="002373E3">
      <w:pPr>
        <w:widowControl w:val="0"/>
        <w:pBdr>
          <w:top w:val="nil"/>
          <w:left w:val="nil"/>
          <w:bottom w:val="nil"/>
          <w:right w:val="nil"/>
          <w:between w:val="nil"/>
        </w:pBdr>
        <w:spacing w:line="240" w:lineRule="auto"/>
        <w:rPr>
          <w:color w:val="000000"/>
        </w:rPr>
      </w:pPr>
    </w:p>
    <w:p w14:paraId="00000596" w14:textId="77777777" w:rsidR="002373E3" w:rsidRDefault="002373E3">
      <w:pPr>
        <w:widowControl w:val="0"/>
        <w:pBdr>
          <w:top w:val="nil"/>
          <w:left w:val="nil"/>
          <w:bottom w:val="nil"/>
          <w:right w:val="nil"/>
          <w:between w:val="nil"/>
        </w:pBdr>
        <w:spacing w:line="240" w:lineRule="auto"/>
        <w:rPr>
          <w:color w:val="000000"/>
        </w:rPr>
      </w:pPr>
    </w:p>
    <w:p w14:paraId="00000597"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https://img.freepik.com/vector-premium/ilustracion-prueba-linea-concepto-educacion-movil-vectorial-estilo-plano_203633-1678.jpg?w=740</w:t>
      </w:r>
    </w:p>
  </w:comment>
  <w:comment w:id="52" w:author="WILLY JHARINTON VIVAS LLOREDA" w:date="2022-09-06T00:05:00Z" w:initials="">
    <w:p w14:paraId="00000663"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64" w14:textId="77777777" w:rsidR="002373E3" w:rsidRDefault="002373E3">
      <w:pPr>
        <w:widowControl w:val="0"/>
        <w:pBdr>
          <w:top w:val="nil"/>
          <w:left w:val="nil"/>
          <w:bottom w:val="nil"/>
          <w:right w:val="nil"/>
          <w:between w:val="nil"/>
        </w:pBdr>
        <w:spacing w:line="240" w:lineRule="auto"/>
        <w:rPr>
          <w:color w:val="000000"/>
        </w:rPr>
      </w:pPr>
    </w:p>
    <w:p w14:paraId="00000665"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seguridad-datos-global-seguridad-datos-personales-ilustracion-concepto-linea-seguridad-datos-ciberneticos-seguridad-internet-o-privacidad-proteccion-informacion_1150-37373.jpg?w=996&amp;t=st=1662440687~exp=1662441287~hmac=67e5318197c899c90987cbd5d24357be1624590f98eceffdff9eca22f55b5379</w:t>
      </w:r>
    </w:p>
  </w:comment>
  <w:comment w:id="53" w:author="WILLY JHARINTON VIVAS LLOREDA" w:date="2022-09-06T00:07:00Z" w:initials="">
    <w:p w14:paraId="0000067A"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7B" w14:textId="77777777" w:rsidR="002373E3" w:rsidRDefault="002373E3">
      <w:pPr>
        <w:widowControl w:val="0"/>
        <w:pBdr>
          <w:top w:val="nil"/>
          <w:left w:val="nil"/>
          <w:bottom w:val="nil"/>
          <w:right w:val="nil"/>
          <w:between w:val="nil"/>
        </w:pBdr>
        <w:spacing w:line="240" w:lineRule="auto"/>
        <w:rPr>
          <w:color w:val="000000"/>
        </w:rPr>
      </w:pPr>
    </w:p>
    <w:p w14:paraId="0000067C"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seguridad-datos-global-seguridad-datos-personales-ilustracion-concepto-linea-seguridad-datos-ciberneticos-seguridad-internet-o-privacidad-proteccion-informacion_1150-37336.jpg?w=740&amp;t=st=1662440798~exp=1662441398~hmac=5606f2bdd35596237c1082ebe32ee08f11504ae86b6332cdbfb260cea93b0cec</w:t>
      </w:r>
    </w:p>
  </w:comment>
  <w:comment w:id="55" w:author="WILLY JHARINTON VIVAS LLOREDA" w:date="2022-09-05T23:02:00Z" w:initials="">
    <w:p w14:paraId="00000616"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17" w14:textId="77777777" w:rsidR="002373E3" w:rsidRDefault="002373E3">
      <w:pPr>
        <w:widowControl w:val="0"/>
        <w:pBdr>
          <w:top w:val="nil"/>
          <w:left w:val="nil"/>
          <w:bottom w:val="nil"/>
          <w:right w:val="nil"/>
          <w:between w:val="nil"/>
        </w:pBdr>
        <w:spacing w:line="240" w:lineRule="auto"/>
        <w:rPr>
          <w:color w:val="000000"/>
        </w:rPr>
      </w:pPr>
    </w:p>
    <w:p w14:paraId="00000618" w14:textId="77777777" w:rsidR="002373E3" w:rsidRDefault="002373E3">
      <w:pPr>
        <w:widowControl w:val="0"/>
        <w:pBdr>
          <w:top w:val="nil"/>
          <w:left w:val="nil"/>
          <w:bottom w:val="nil"/>
          <w:right w:val="nil"/>
          <w:between w:val="nil"/>
        </w:pBdr>
        <w:spacing w:line="240" w:lineRule="auto"/>
        <w:rPr>
          <w:color w:val="000000"/>
        </w:rPr>
      </w:pPr>
      <w:r>
        <w:rPr>
          <w:color w:val="000000"/>
        </w:rPr>
        <w:t>Fuente: https://storyset.com/illustration/organizing-projects/cuate</w:t>
      </w:r>
    </w:p>
  </w:comment>
  <w:comment w:id="56" w:author="WILLY JHARINTON VIVAS LLOREDA" w:date="2022-09-05T23:27:00Z" w:initials="">
    <w:p w14:paraId="00000659"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5A" w14:textId="77777777" w:rsidR="002373E3" w:rsidRDefault="002373E3">
      <w:pPr>
        <w:widowControl w:val="0"/>
        <w:pBdr>
          <w:top w:val="nil"/>
          <w:left w:val="nil"/>
          <w:bottom w:val="nil"/>
          <w:right w:val="nil"/>
          <w:between w:val="nil"/>
        </w:pBdr>
        <w:spacing w:line="240" w:lineRule="auto"/>
        <w:rPr>
          <w:color w:val="000000"/>
        </w:rPr>
      </w:pPr>
    </w:p>
    <w:p w14:paraId="0000065B" w14:textId="77777777" w:rsidR="002373E3" w:rsidRDefault="002373E3">
      <w:pPr>
        <w:widowControl w:val="0"/>
        <w:pBdr>
          <w:top w:val="nil"/>
          <w:left w:val="nil"/>
          <w:bottom w:val="nil"/>
          <w:right w:val="nil"/>
          <w:between w:val="nil"/>
        </w:pBdr>
        <w:spacing w:line="240" w:lineRule="auto"/>
        <w:rPr>
          <w:color w:val="000000"/>
        </w:rPr>
      </w:pPr>
      <w:r>
        <w:rPr>
          <w:color w:val="000000"/>
        </w:rPr>
        <w:t>Fuente: https://as1.ftcdn.net/v2/jpg/04/04/47/94/1000_F_404479460_hQ6BXd9QKNbSIYK8vsbstdgOKizGcpQA.jpg</w:t>
      </w:r>
    </w:p>
  </w:comment>
  <w:comment w:id="57" w:author="WILLY JHARINTON VIVAS LLOREDA" w:date="2022-09-05T23:17:00Z" w:initials="">
    <w:p w14:paraId="00000674"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75" w14:textId="77777777" w:rsidR="002373E3" w:rsidRDefault="002373E3">
      <w:pPr>
        <w:widowControl w:val="0"/>
        <w:pBdr>
          <w:top w:val="nil"/>
          <w:left w:val="nil"/>
          <w:bottom w:val="nil"/>
          <w:right w:val="nil"/>
          <w:between w:val="nil"/>
        </w:pBdr>
        <w:spacing w:line="240" w:lineRule="auto"/>
        <w:rPr>
          <w:color w:val="000000"/>
        </w:rPr>
      </w:pPr>
    </w:p>
    <w:p w14:paraId="00000676"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https://img.freepik.com/vector-gratis/ilustracion-concepto-completo_114360-3449.jpg?w=740&amp;t=st=1662437777~exp=1662438377~hmac=480823d0c2d710288d2ff4f107f31f06b95122abcae3d747a40fd75fadb29d89</w:t>
      </w:r>
    </w:p>
  </w:comment>
  <w:comment w:id="58" w:author="WILLY JHARINTON VIVAS LLOREDA" w:date="2022-09-05T23:18:00Z" w:initials="">
    <w:p w14:paraId="00000645"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46" w14:textId="77777777" w:rsidR="002373E3" w:rsidRDefault="002373E3">
      <w:pPr>
        <w:widowControl w:val="0"/>
        <w:pBdr>
          <w:top w:val="nil"/>
          <w:left w:val="nil"/>
          <w:bottom w:val="nil"/>
          <w:right w:val="nil"/>
          <w:between w:val="nil"/>
        </w:pBdr>
        <w:spacing w:line="240" w:lineRule="auto"/>
        <w:rPr>
          <w:color w:val="000000"/>
        </w:rPr>
      </w:pPr>
    </w:p>
    <w:p w14:paraId="00000647"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hombre-mujer-trabajadores-jovenes-eligen-marca-verificacion-ponen-cuadro-encuesta-verificacion-ilustracion-vectorial-dibujos-animados_1150-56225.jpg?w=1380&amp;t=st=1662437863~exp=1662438463~hmac=0fd912ae7951e5a7b48ef5bda2b57f7c21a838b5ef1d470121c42107fd1e8a61</w:t>
      </w:r>
    </w:p>
  </w:comment>
  <w:comment w:id="59" w:author="WILLY JHARINTON VIVAS LLOREDA" w:date="2022-09-05T23:20:00Z" w:initials="">
    <w:p w14:paraId="0000063F"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40" w14:textId="77777777" w:rsidR="002373E3" w:rsidRDefault="002373E3">
      <w:pPr>
        <w:widowControl w:val="0"/>
        <w:pBdr>
          <w:top w:val="nil"/>
          <w:left w:val="nil"/>
          <w:bottom w:val="nil"/>
          <w:right w:val="nil"/>
          <w:between w:val="nil"/>
        </w:pBdr>
        <w:spacing w:line="240" w:lineRule="auto"/>
        <w:rPr>
          <w:color w:val="000000"/>
        </w:rPr>
      </w:pPr>
    </w:p>
    <w:p w14:paraId="00000641"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vector-concepto-abstracto-ciclo-vida-proyecto-gestion-exitosa-proyectos-etapas-finalizacion-proyecto-asignacion-tareas-caso-negocio-metafora-abstracta-requisitos-recursos_335657-2941.jpg?w=740&amp;t=st=1662437703~exp=1662438303~hmac=ebcd46328d92ff6ab0e46fbd18c67a4c638879fd83baea337905dd96783e8bef</w:t>
      </w:r>
    </w:p>
  </w:comment>
  <w:comment w:id="60" w:author="WILLY JHARINTON VIVAS LLOREDA" w:date="2022-09-05T23:25:00Z" w:initials="">
    <w:p w14:paraId="0000062F"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30" w14:textId="77777777" w:rsidR="002373E3" w:rsidRDefault="002373E3">
      <w:pPr>
        <w:widowControl w:val="0"/>
        <w:pBdr>
          <w:top w:val="nil"/>
          <w:left w:val="nil"/>
          <w:bottom w:val="nil"/>
          <w:right w:val="nil"/>
          <w:between w:val="nil"/>
        </w:pBdr>
        <w:spacing w:line="240" w:lineRule="auto"/>
        <w:rPr>
          <w:color w:val="000000"/>
        </w:rPr>
      </w:pPr>
    </w:p>
    <w:p w14:paraId="00000631"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https://img.freepik.com/vector-gratis/socios-grandes-piezas-rompecabezas_74855-5278.jpg?w=1380&amp;t=st=1662669750~exp=1662670350~hmac=eb2beb903bfbf78a7c939b620308a47318211b6d69d3a8c096f117a9b684e60d</w:t>
      </w:r>
    </w:p>
  </w:comment>
  <w:comment w:id="61" w:author="WILLY JHARINTON VIVAS LLOREDA" w:date="2022-09-05T23:13:00Z" w:initials="">
    <w:p w14:paraId="0000066E"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6F" w14:textId="77777777" w:rsidR="002373E3" w:rsidRDefault="002373E3">
      <w:pPr>
        <w:widowControl w:val="0"/>
        <w:pBdr>
          <w:top w:val="nil"/>
          <w:left w:val="nil"/>
          <w:bottom w:val="nil"/>
          <w:right w:val="nil"/>
          <w:between w:val="nil"/>
        </w:pBdr>
        <w:spacing w:line="240" w:lineRule="auto"/>
        <w:rPr>
          <w:color w:val="000000"/>
        </w:rPr>
      </w:pPr>
    </w:p>
    <w:p w14:paraId="00000670"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https://img.freepik.com/vector-gratis/gente-negocios-que-estudia-lista-reglas-guia-lectura-lista-verificacion_74855-10492.jpg?w=1380&amp;t=st=1662437565~exp=1662438165~hmac=27820a1b787cd9e433a76bbf4b5aefb4e4bfc0a6e0839b44aafcf1f2a79481a9</w:t>
      </w:r>
    </w:p>
  </w:comment>
  <w:comment w:id="62" w:author="WILLY JHARINTON VIVAS LLOREDA" w:date="2022-09-05T23:10:00Z" w:initials="">
    <w:p w14:paraId="00000623"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24" w14:textId="77777777" w:rsidR="002373E3" w:rsidRDefault="002373E3">
      <w:pPr>
        <w:widowControl w:val="0"/>
        <w:pBdr>
          <w:top w:val="nil"/>
          <w:left w:val="nil"/>
          <w:bottom w:val="nil"/>
          <w:right w:val="nil"/>
          <w:between w:val="nil"/>
        </w:pBdr>
        <w:spacing w:line="240" w:lineRule="auto"/>
        <w:rPr>
          <w:color w:val="000000"/>
        </w:rPr>
      </w:pPr>
    </w:p>
    <w:p w14:paraId="00000625"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https://img.freepik.com/vector-premium/diseno-ilustracion-estilo-plano-ciclo-vida-proyecto_538610-489.jpg?w=740</w:t>
      </w:r>
    </w:p>
  </w:comment>
  <w:comment w:id="63" w:author="WILLY JHARINTON VIVAS LLOREDA" w:date="2022-09-05T23:31:00Z" w:initials="">
    <w:p w14:paraId="00000632"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33" w14:textId="77777777" w:rsidR="002373E3" w:rsidRDefault="002373E3">
      <w:pPr>
        <w:widowControl w:val="0"/>
        <w:pBdr>
          <w:top w:val="nil"/>
          <w:left w:val="nil"/>
          <w:bottom w:val="nil"/>
          <w:right w:val="nil"/>
          <w:between w:val="nil"/>
        </w:pBdr>
        <w:spacing w:line="240" w:lineRule="auto"/>
        <w:rPr>
          <w:color w:val="000000"/>
        </w:rPr>
      </w:pPr>
    </w:p>
    <w:p w14:paraId="00000634" w14:textId="77777777" w:rsidR="002373E3" w:rsidRDefault="002373E3">
      <w:pPr>
        <w:widowControl w:val="0"/>
        <w:pBdr>
          <w:top w:val="nil"/>
          <w:left w:val="nil"/>
          <w:bottom w:val="nil"/>
          <w:right w:val="nil"/>
          <w:between w:val="nil"/>
        </w:pBdr>
        <w:spacing w:line="240" w:lineRule="auto"/>
        <w:rPr>
          <w:color w:val="000000"/>
        </w:rPr>
      </w:pPr>
      <w:r>
        <w:rPr>
          <w:color w:val="000000"/>
        </w:rPr>
        <w:t>Fuente: https://as2.ftcdn.net/v2/jpg/02/84/76/43/1000_F_284764344_ypJQGbrIR71VApx8ywqT9LQlzX5Ia2SO.jpg</w:t>
      </w:r>
    </w:p>
  </w:comment>
  <w:comment w:id="64" w:author="WILLY JHARINTON VIVAS LLOREDA" w:date="2022-09-05T23:39:00Z" w:initials="">
    <w:p w14:paraId="00000612"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13" w14:textId="77777777" w:rsidR="002373E3" w:rsidRDefault="002373E3">
      <w:pPr>
        <w:widowControl w:val="0"/>
        <w:pBdr>
          <w:top w:val="nil"/>
          <w:left w:val="nil"/>
          <w:bottom w:val="nil"/>
          <w:right w:val="nil"/>
          <w:between w:val="nil"/>
        </w:pBdr>
        <w:spacing w:line="240" w:lineRule="auto"/>
        <w:rPr>
          <w:color w:val="000000"/>
        </w:rPr>
      </w:pPr>
      <w:r>
        <w:rPr>
          <w:color w:val="000000"/>
        </w:rPr>
        <w:t>Se puede reproducir los textos en español.</w:t>
      </w:r>
    </w:p>
    <w:p w14:paraId="00000614" w14:textId="77777777" w:rsidR="002373E3" w:rsidRDefault="002373E3">
      <w:pPr>
        <w:widowControl w:val="0"/>
        <w:pBdr>
          <w:top w:val="nil"/>
          <w:left w:val="nil"/>
          <w:bottom w:val="nil"/>
          <w:right w:val="nil"/>
          <w:between w:val="nil"/>
        </w:pBdr>
        <w:spacing w:line="240" w:lineRule="auto"/>
        <w:rPr>
          <w:color w:val="000000"/>
        </w:rPr>
      </w:pPr>
      <w:r>
        <w:rPr>
          <w:color w:val="000000"/>
        </w:rPr>
        <w:t>Los textos son: requerimientos, diseño, implementación, verificación, mantenimiento.</w:t>
      </w:r>
    </w:p>
    <w:p w14:paraId="00000615" w14:textId="77777777" w:rsidR="002373E3" w:rsidRDefault="002373E3">
      <w:pPr>
        <w:widowControl w:val="0"/>
        <w:pBdr>
          <w:top w:val="nil"/>
          <w:left w:val="nil"/>
          <w:bottom w:val="nil"/>
          <w:right w:val="nil"/>
          <w:between w:val="nil"/>
        </w:pBdr>
        <w:spacing w:line="240" w:lineRule="auto"/>
        <w:rPr>
          <w:color w:val="000000"/>
        </w:rPr>
      </w:pPr>
      <w:r>
        <w:rPr>
          <w:color w:val="000000"/>
        </w:rPr>
        <w:t>Fuente: https://as2.ftcdn.net/v2/jpg/00/81/38/09/1000_F_81380906_W2BGqUmGvYeXDeVs0DinRPPhSpss1f8N.jpg</w:t>
      </w:r>
    </w:p>
  </w:comment>
  <w:comment w:id="66" w:author="WILLY JHARINTON VIVAS LLOREDA" w:date="2022-09-05T23:50:00Z" w:initials="">
    <w:p w14:paraId="000005CF"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D0" w14:textId="77777777" w:rsidR="002373E3" w:rsidRDefault="002373E3">
      <w:pPr>
        <w:widowControl w:val="0"/>
        <w:pBdr>
          <w:top w:val="nil"/>
          <w:left w:val="nil"/>
          <w:bottom w:val="nil"/>
          <w:right w:val="nil"/>
          <w:between w:val="nil"/>
        </w:pBdr>
        <w:spacing w:line="240" w:lineRule="auto"/>
        <w:rPr>
          <w:color w:val="000000"/>
        </w:rPr>
      </w:pPr>
    </w:p>
    <w:p w14:paraId="000005D1" w14:textId="77777777" w:rsidR="002373E3" w:rsidRDefault="002373E3">
      <w:pPr>
        <w:widowControl w:val="0"/>
        <w:pBdr>
          <w:top w:val="nil"/>
          <w:left w:val="nil"/>
          <w:bottom w:val="nil"/>
          <w:right w:val="nil"/>
          <w:between w:val="nil"/>
        </w:pBdr>
        <w:spacing w:line="240" w:lineRule="auto"/>
        <w:rPr>
          <w:color w:val="000000"/>
        </w:rPr>
      </w:pPr>
      <w:r>
        <w:rPr>
          <w:color w:val="000000"/>
        </w:rPr>
        <w:t>Fuente: https://as2.ftcdn.net/v2/jpg/03/03/45/77/1000_F_303457700_tJYoy6xCosoBtDrkI1sRje9KG3fAMAF5.jpg</w:t>
      </w:r>
    </w:p>
  </w:comment>
  <w:comment w:id="67" w:author="WILLY JHARINTON VIVAS LLOREDA" w:date="2022-09-05T23:54:00Z" w:initials="">
    <w:p w14:paraId="000005E7"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E8" w14:textId="77777777" w:rsidR="002373E3" w:rsidRDefault="002373E3">
      <w:pPr>
        <w:widowControl w:val="0"/>
        <w:pBdr>
          <w:top w:val="nil"/>
          <w:left w:val="nil"/>
          <w:bottom w:val="nil"/>
          <w:right w:val="nil"/>
          <w:between w:val="nil"/>
        </w:pBdr>
        <w:spacing w:line="240" w:lineRule="auto"/>
        <w:rPr>
          <w:color w:val="000000"/>
        </w:rPr>
      </w:pPr>
    </w:p>
    <w:p w14:paraId="000005E9" w14:textId="77777777" w:rsidR="002373E3" w:rsidRDefault="002373E3">
      <w:pPr>
        <w:widowControl w:val="0"/>
        <w:pBdr>
          <w:top w:val="nil"/>
          <w:left w:val="nil"/>
          <w:bottom w:val="nil"/>
          <w:right w:val="nil"/>
          <w:between w:val="nil"/>
        </w:pBdr>
        <w:spacing w:line="240" w:lineRule="auto"/>
        <w:rPr>
          <w:color w:val="000000"/>
        </w:rPr>
      </w:pPr>
      <w:r>
        <w:rPr>
          <w:color w:val="000000"/>
        </w:rPr>
        <w:t>Fuente: https://as2.ftcdn.net/v2/jpg/02/91/00/61/1000_F_291006181_P6c0Amih1PVtsrC2jQNO75IqI1tb1NiH.jpg</w:t>
      </w:r>
    </w:p>
  </w:comment>
  <w:comment w:id="68" w:author="WILLY JHARINTON VIVAS LLOREDA" w:date="2022-09-05T23:55:00Z" w:initials="">
    <w:p w14:paraId="000005AE"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AF" w14:textId="77777777" w:rsidR="002373E3" w:rsidRDefault="002373E3">
      <w:pPr>
        <w:widowControl w:val="0"/>
        <w:pBdr>
          <w:top w:val="nil"/>
          <w:left w:val="nil"/>
          <w:bottom w:val="nil"/>
          <w:right w:val="nil"/>
          <w:between w:val="nil"/>
        </w:pBdr>
        <w:spacing w:line="240" w:lineRule="auto"/>
        <w:rPr>
          <w:color w:val="000000"/>
        </w:rPr>
      </w:pPr>
    </w:p>
    <w:p w14:paraId="000005B0"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https://img.freepik.com/vector-gratis/sigueme-diseno-tematica-social-empresarial_24877-50426.jpg?w=740&amp;t=st=1662439856~exp=1662440456~hmac=b680f7b049b5a040b3f53c54404e2dd93de2af3ec0e9ed88e5b757599c31bd7c</w:t>
      </w:r>
    </w:p>
  </w:comment>
  <w:comment w:id="69" w:author="WILLY JHARINTON VIVAS LLOREDA" w:date="2022-09-05T23:48:00Z" w:initials="">
    <w:p w14:paraId="000005ED"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EE" w14:textId="77777777" w:rsidR="002373E3" w:rsidRDefault="002373E3">
      <w:pPr>
        <w:widowControl w:val="0"/>
        <w:pBdr>
          <w:top w:val="nil"/>
          <w:left w:val="nil"/>
          <w:bottom w:val="nil"/>
          <w:right w:val="nil"/>
          <w:between w:val="nil"/>
        </w:pBdr>
        <w:spacing w:line="240" w:lineRule="auto"/>
        <w:rPr>
          <w:color w:val="000000"/>
        </w:rPr>
      </w:pPr>
    </w:p>
    <w:p w14:paraId="000005EF" w14:textId="77777777" w:rsidR="002373E3" w:rsidRDefault="002373E3">
      <w:pPr>
        <w:widowControl w:val="0"/>
        <w:pBdr>
          <w:top w:val="nil"/>
          <w:left w:val="nil"/>
          <w:bottom w:val="nil"/>
          <w:right w:val="nil"/>
          <w:between w:val="nil"/>
        </w:pBdr>
        <w:spacing w:line="240" w:lineRule="auto"/>
        <w:rPr>
          <w:color w:val="000000"/>
        </w:rPr>
      </w:pPr>
      <w:r>
        <w:rPr>
          <w:color w:val="000000"/>
        </w:rPr>
        <w:t>Fuente: https://as1.ftcdn.net/v2/jpg/05/03/32/22/1000_F_503322211_odSk7ViUblAQPkaCMOnwNPRBo8YutmRG.jpg</w:t>
      </w:r>
    </w:p>
  </w:comment>
  <w:comment w:id="70" w:author="WILLY JHARINTON VIVAS LLOREDA" w:date="2022-09-05T23:57:00Z" w:initials="">
    <w:p w14:paraId="0000056E"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6F" w14:textId="77777777" w:rsidR="002373E3" w:rsidRDefault="002373E3">
      <w:pPr>
        <w:widowControl w:val="0"/>
        <w:pBdr>
          <w:top w:val="nil"/>
          <w:left w:val="nil"/>
          <w:bottom w:val="nil"/>
          <w:right w:val="nil"/>
          <w:between w:val="nil"/>
        </w:pBdr>
        <w:spacing w:line="240" w:lineRule="auto"/>
        <w:rPr>
          <w:color w:val="000000"/>
        </w:rPr>
      </w:pPr>
    </w:p>
    <w:p w14:paraId="00000570"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https://img.freepik.com/vector-gratis/ilustracion-concepto-prueba-movil_114360-1564.jpg?w=1380&amp;t=st=1662440196~exp=1662440796~hmac=dcfa5b3721e76bef156d0fca42234cb8e2eb3854b4158682d943ce6bbc526624</w:t>
      </w:r>
    </w:p>
  </w:comment>
  <w:comment w:id="71" w:author="WILLY JHARINTON VIVAS LLOREDA" w:date="2022-09-05T23:59:00Z" w:initials="">
    <w:p w14:paraId="000005DE"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DF" w14:textId="77777777" w:rsidR="002373E3" w:rsidRDefault="002373E3">
      <w:pPr>
        <w:widowControl w:val="0"/>
        <w:pBdr>
          <w:top w:val="nil"/>
          <w:left w:val="nil"/>
          <w:bottom w:val="nil"/>
          <w:right w:val="nil"/>
          <w:between w:val="nil"/>
        </w:pBdr>
        <w:spacing w:line="240" w:lineRule="auto"/>
        <w:rPr>
          <w:color w:val="000000"/>
        </w:rPr>
      </w:pPr>
    </w:p>
    <w:p w14:paraId="000005E0"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https://img.freepik.com/fotos-premium/aplicacion-planificacion-creative-web-designer-desarrollo-marco-diseno-plantilla-telefono-movil-experiencia-usuario-concepto-ux_1418-2856.jpg?w=1380</w:t>
      </w:r>
    </w:p>
  </w:comment>
  <w:comment w:id="72" w:author="WILLY JHARINTON VIVAS LLOREDA" w:date="2022-09-06T00:21:00Z" w:initials="">
    <w:p w14:paraId="0000060A" w14:textId="77777777" w:rsidR="002373E3" w:rsidRDefault="002373E3">
      <w:pPr>
        <w:widowControl w:val="0"/>
        <w:pBdr>
          <w:top w:val="nil"/>
          <w:left w:val="nil"/>
          <w:bottom w:val="nil"/>
          <w:right w:val="nil"/>
          <w:between w:val="nil"/>
        </w:pBdr>
        <w:spacing w:line="240" w:lineRule="auto"/>
        <w:rPr>
          <w:color w:val="000000"/>
        </w:rPr>
      </w:pPr>
      <w:r>
        <w:rPr>
          <w:color w:val="000000"/>
        </w:rPr>
        <w:t>Imagen de muestra</w:t>
      </w:r>
    </w:p>
    <w:p w14:paraId="0000060B" w14:textId="77777777" w:rsidR="002373E3" w:rsidRDefault="002373E3">
      <w:pPr>
        <w:widowControl w:val="0"/>
        <w:pBdr>
          <w:top w:val="nil"/>
          <w:left w:val="nil"/>
          <w:bottom w:val="nil"/>
          <w:right w:val="nil"/>
          <w:between w:val="nil"/>
        </w:pBdr>
        <w:spacing w:line="240" w:lineRule="auto"/>
        <w:rPr>
          <w:color w:val="000000"/>
        </w:rPr>
      </w:pPr>
    </w:p>
    <w:p w14:paraId="0000060C"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https://img.freepik.com/vector-gratis/ilustracion-vector-plano-proceso-trabajo-planificacion-equipo-negocios-companeros-dibujos-animados-hablando-compartiendo-pensamientos-sonriendo-oficina-empresa-concepto-flujo-trabajo-trabajo-equipo_74855-9813.jpg?w=1</w:t>
      </w:r>
    </w:p>
  </w:comment>
  <w:comment w:id="74" w:author="WILLY JHARINTON VIVAS LLOREDA" w:date="2022-09-06T00:25:00Z" w:initials="">
    <w:p w14:paraId="0000064D" w14:textId="28102058" w:rsidR="002373E3" w:rsidRDefault="002373E3">
      <w:pPr>
        <w:widowControl w:val="0"/>
        <w:pBdr>
          <w:top w:val="nil"/>
          <w:left w:val="nil"/>
          <w:bottom w:val="nil"/>
          <w:right w:val="nil"/>
          <w:between w:val="nil"/>
        </w:pBdr>
        <w:spacing w:line="240" w:lineRule="auto"/>
        <w:rPr>
          <w:color w:val="000000"/>
        </w:rPr>
      </w:pPr>
      <w:r>
        <w:rPr>
          <w:color w:val="000000"/>
        </w:rPr>
        <w:t xml:space="preserve">se debe generar tres enlaces o botones para descargar PDF que se genera a partir de los documentos ANEXO 4, ANEXO Y </w:t>
      </w:r>
      <w:r>
        <w:rPr>
          <w:color w:val="000000"/>
        </w:rPr>
        <w:t>y ANEXO 6</w:t>
      </w:r>
    </w:p>
  </w:comment>
  <w:comment w:id="73" w:author="USER" w:date="2022-10-19T12:28:00Z" w:initials="U">
    <w:p w14:paraId="1B6BCB8D" w14:textId="3B3393C1" w:rsidR="00F71A1D" w:rsidRDefault="00F71A1D">
      <w:pPr>
        <w:pStyle w:val="Textocomentario"/>
      </w:pPr>
      <w:r>
        <w:rPr>
          <w:rStyle w:val="Refdecomentario"/>
        </w:rPr>
        <w:annotationRef/>
      </w:r>
      <w:r>
        <w:t>Solo quedaron 4 anexos, los demás fueron borrados.</w:t>
      </w:r>
    </w:p>
  </w:comment>
  <w:comment w:id="75" w:author="WILLY JHARINTON VIVAS LLOREDA" w:date="2022-09-06T00:27:00Z" w:initials="">
    <w:p w14:paraId="00000671"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72" w14:textId="77777777" w:rsidR="002373E3" w:rsidRDefault="002373E3">
      <w:pPr>
        <w:widowControl w:val="0"/>
        <w:pBdr>
          <w:top w:val="nil"/>
          <w:left w:val="nil"/>
          <w:bottom w:val="nil"/>
          <w:right w:val="nil"/>
          <w:between w:val="nil"/>
        </w:pBdr>
        <w:spacing w:line="240" w:lineRule="auto"/>
        <w:rPr>
          <w:color w:val="000000"/>
        </w:rPr>
      </w:pPr>
    </w:p>
    <w:p w14:paraId="00000673"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https://img.freepik.com/vector-gratis/pareja-joven-discutiendo-casa-hombre-mujer-sentados-sofa-hablando-ilustracion-plana_74855-14220.jpg?w=996&amp;t=st=1662441981~exp=1662442581~hmac=2ef25c946d14d45414ee214d84d290c86ddb8ebfeb3dfefe4c91580e04672391</w:t>
      </w:r>
    </w:p>
  </w:comment>
  <w:comment w:id="76" w:author="WILLY JHARINTON VIVAS LLOREDA" w:date="2022-09-06T00:29:00Z" w:initials="">
    <w:p w14:paraId="000005C2"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https://img.freepik.com/vector-gratis/estudiantes-viendo-seminarios-web-computadora-estudiando-linea_74855-15522.jpg?w=1380&amp;t=st=1662442140~exp=1662442740~hmac=54761eedbf9917d5edf56128b7452e6b56827b558afe244b370de355849b79b5</w:t>
      </w:r>
    </w:p>
  </w:comment>
  <w:comment w:id="77" w:author="WILLY JHARINTON VIVAS LLOREDA" w:date="2022-09-06T00:32:00Z" w:initials="">
    <w:p w14:paraId="00000648"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https://img.freepik.com/vector-gratis/ilustracion-concepto-comision-editorial_114360-7751.jpg?w=1380&amp;t=st=1662442331~exp=1662442931~hmac=dc4069cf4e653320db81a8964eb8a7c00255716680ce8dc5faac6b4a52ee2a93</w:t>
      </w:r>
    </w:p>
  </w:comment>
  <w:comment w:id="78" w:author="WILLY JHARINTON VIVAS LLOREDA" w:date="2022-09-06T00:31:00Z" w:initials="">
    <w:p w14:paraId="000005C1"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https://img.freepik.com/vector-gratis/ilustracion-concepto-tomar-notas_114360-1059.jpg?w=740&amp;t=st=1662442231~exp=1662442831~hmac=55d82c0bcc9fc326bba828465a2f8bca4894417c21fe9345f2c52d629633b0f6</w:t>
      </w:r>
    </w:p>
  </w:comment>
  <w:comment w:id="79" w:author="WILLY JHARINTON VIVAS LLOREDA" w:date="2022-09-06T00:34:00Z" w:initials="">
    <w:p w14:paraId="000005F0"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https://img.freepik.com/vector-gratis/concepto-landing-page-busquedas_52683-18754.jpg?w=740&amp;t=st=1662442416~exp=1662443016~hmac=b4814f586b3ede3eed4b86cdb50d6d12efd0c870e20aaacc285d13730b98360e</w:t>
      </w:r>
    </w:p>
  </w:comment>
  <w:comment w:id="80" w:author="WILLY JHARINTON VIVAS LLOREDA" w:date="2022-09-06T00:44:00Z" w:initials="">
    <w:p w14:paraId="0000063E"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concepto-infografia-web-plana-negocios-vista-superior-mesa-oficina-personal-alrededor-mesa-informe-analisis-trabajo-tablet-portatil-fondo-vacio-piense-planificacion-informe-coleccion-personas-creativas_126523-1377.jpg?w=740&amp;t=st=1662442930~exp=1662443530~hmac=3988ea934cd65504605b44eb4e67927894ff78e61f72be64a691a52f34d95e5f</w:t>
      </w:r>
    </w:p>
  </w:comment>
  <w:comment w:id="83" w:author="Usuario" w:date="2022-09-06T09:40:00Z" w:initials="">
    <w:p w14:paraId="00000638"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39" w14:textId="77777777" w:rsidR="002373E3" w:rsidRDefault="002373E3">
      <w:pPr>
        <w:widowControl w:val="0"/>
        <w:pBdr>
          <w:top w:val="nil"/>
          <w:left w:val="nil"/>
          <w:bottom w:val="nil"/>
          <w:right w:val="nil"/>
          <w:between w:val="nil"/>
        </w:pBdr>
        <w:spacing w:line="240" w:lineRule="auto"/>
        <w:rPr>
          <w:color w:val="000000"/>
        </w:rPr>
      </w:pPr>
    </w:p>
    <w:p w14:paraId="0000063A"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https://img.freepik.com/vector-gratis/ilustracion-concepto-equipo-creativo_114360-3894.jpg?w=1380&amp;t=st=1662473524~exp=1662474124~hmac=1e370aadffa5eb8085f352ec0af1c43323a2e06758c419be2aa1f1ae09b24380</w:t>
      </w:r>
    </w:p>
  </w:comment>
  <w:comment w:id="84" w:author="Usuario" w:date="2022-09-06T09:41:00Z" w:initials="">
    <w:p w14:paraId="000005D5"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D6" w14:textId="77777777" w:rsidR="002373E3" w:rsidRDefault="002373E3">
      <w:pPr>
        <w:widowControl w:val="0"/>
        <w:pBdr>
          <w:top w:val="nil"/>
          <w:left w:val="nil"/>
          <w:bottom w:val="nil"/>
          <w:right w:val="nil"/>
          <w:between w:val="nil"/>
        </w:pBdr>
        <w:spacing w:line="240" w:lineRule="auto"/>
        <w:rPr>
          <w:color w:val="000000"/>
        </w:rPr>
      </w:pPr>
    </w:p>
    <w:p w14:paraId="000005D7"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gestion-personal-definicion-perspectivas-orientacion-objetivos-organizacion-trabajo-equipo-coach-negocios-ejecutivo-empresa-personajes-dibujos-animados-personal_335657-2967.jpg?w=826&amp;t=st=1662473607~exp=1662474207~hmac=4145095968db28ff7a95a38d19b76e6d0d1285e057e705a6bf5589de5bf25ef9</w:t>
      </w:r>
    </w:p>
  </w:comment>
  <w:comment w:id="85" w:author="Usuario" w:date="2022-09-06T09:41:00Z" w:initials="">
    <w:p w14:paraId="000005EA"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EB" w14:textId="77777777" w:rsidR="002373E3" w:rsidRDefault="002373E3">
      <w:pPr>
        <w:widowControl w:val="0"/>
        <w:pBdr>
          <w:top w:val="nil"/>
          <w:left w:val="nil"/>
          <w:bottom w:val="nil"/>
          <w:right w:val="nil"/>
          <w:between w:val="nil"/>
        </w:pBdr>
        <w:spacing w:line="240" w:lineRule="auto"/>
        <w:rPr>
          <w:color w:val="000000"/>
        </w:rPr>
      </w:pPr>
    </w:p>
    <w:p w14:paraId="000005EC"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lider-empresarial-pie-flecha-sosteniendo-bandera-ilustracion-vectorial-plana-gente-dibujos-animados-entrenando-haciendo-plan-negocios-concepto-liderazgo-victoria-desafio_74855-9812.jpg?w=900&amp;t=st=1662473857~exp=1662474457~hmac=76178848bf1884e5eef290f98bc71887b080d3a9347b5d332874757fb8406d5d</w:t>
      </w:r>
    </w:p>
  </w:comment>
  <w:comment w:id="86" w:author="Usuario" w:date="2022-09-06T09:41:00Z" w:initials="">
    <w:p w14:paraId="00000619"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1A" w14:textId="77777777" w:rsidR="002373E3" w:rsidRDefault="002373E3">
      <w:pPr>
        <w:widowControl w:val="0"/>
        <w:pBdr>
          <w:top w:val="nil"/>
          <w:left w:val="nil"/>
          <w:bottom w:val="nil"/>
          <w:right w:val="nil"/>
          <w:between w:val="nil"/>
        </w:pBdr>
        <w:spacing w:line="240" w:lineRule="auto"/>
        <w:rPr>
          <w:color w:val="000000"/>
        </w:rPr>
      </w:pPr>
    </w:p>
    <w:p w14:paraId="0000061B"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https://img.freepik.com/vector-gratis/concepto-retroalimentacion-plana-ilustrado_23-2148946027.jpg?w=826&amp;t=st=1662473926~exp=1662474526~hmac=72b9eb6499de9d6525c9c2f884fa817f34da99cba8bb8ab8087e2928a97b7a8a</w:t>
      </w:r>
    </w:p>
  </w:comment>
  <w:comment w:id="87" w:author="Usuario" w:date="2022-09-06T09:44:00Z" w:initials="">
    <w:p w14:paraId="0000059E"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9F" w14:textId="77777777" w:rsidR="002373E3" w:rsidRDefault="002373E3">
      <w:pPr>
        <w:widowControl w:val="0"/>
        <w:pBdr>
          <w:top w:val="nil"/>
          <w:left w:val="nil"/>
          <w:bottom w:val="nil"/>
          <w:right w:val="nil"/>
          <w:between w:val="nil"/>
        </w:pBdr>
        <w:spacing w:line="240" w:lineRule="auto"/>
        <w:rPr>
          <w:color w:val="000000"/>
        </w:rPr>
      </w:pPr>
    </w:p>
    <w:p w14:paraId="000005A0" w14:textId="77777777" w:rsidR="002373E3" w:rsidRDefault="002373E3">
      <w:pPr>
        <w:widowControl w:val="0"/>
        <w:pBdr>
          <w:top w:val="nil"/>
          <w:left w:val="nil"/>
          <w:bottom w:val="nil"/>
          <w:right w:val="nil"/>
          <w:between w:val="nil"/>
        </w:pBdr>
        <w:spacing w:line="240" w:lineRule="auto"/>
        <w:rPr>
          <w:color w:val="000000"/>
        </w:rPr>
      </w:pPr>
      <w:r>
        <w:rPr>
          <w:color w:val="000000"/>
        </w:rPr>
        <w:t>Fuente: http://scrumizate.com/post/58/plantilla-para-las-historias-de-usuario</w:t>
      </w:r>
    </w:p>
  </w:comment>
  <w:comment w:id="88" w:author="Usuario" w:date="2022-09-06T09:48:00Z" w:initials="">
    <w:p w14:paraId="000005A1"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228131_i251</w:t>
      </w:r>
    </w:p>
  </w:comment>
  <w:comment w:id="89" w:author="Usuario" w:date="2022-09-06T09:48:00Z" w:initials="">
    <w:p w14:paraId="4A4EE171" w14:textId="77777777" w:rsidR="002373E3" w:rsidRDefault="002373E3" w:rsidP="009E1866">
      <w:pPr>
        <w:widowControl w:val="0"/>
        <w:pBdr>
          <w:top w:val="nil"/>
          <w:left w:val="nil"/>
          <w:bottom w:val="nil"/>
          <w:right w:val="nil"/>
          <w:between w:val="nil"/>
        </w:pBdr>
        <w:spacing w:line="240" w:lineRule="auto"/>
        <w:rPr>
          <w:color w:val="000000"/>
        </w:rPr>
      </w:pPr>
      <w:r>
        <w:rPr>
          <w:color w:val="000000"/>
        </w:rPr>
        <w:t>Imagen: 228131_i251</w:t>
      </w:r>
    </w:p>
  </w:comment>
  <w:comment w:id="90" w:author="Usuario" w:date="2022-09-06T10:02:00Z" w:initials="">
    <w:p w14:paraId="00000583"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84" w14:textId="77777777" w:rsidR="002373E3" w:rsidRDefault="002373E3">
      <w:pPr>
        <w:widowControl w:val="0"/>
        <w:pBdr>
          <w:top w:val="nil"/>
          <w:left w:val="nil"/>
          <w:bottom w:val="nil"/>
          <w:right w:val="nil"/>
          <w:between w:val="nil"/>
        </w:pBdr>
        <w:spacing w:line="240" w:lineRule="auto"/>
        <w:rPr>
          <w:color w:val="000000"/>
        </w:rPr>
      </w:pPr>
      <w:r>
        <w:rPr>
          <w:color w:val="000000"/>
        </w:rPr>
        <w:t>Representa historias relacionadas</w:t>
      </w:r>
    </w:p>
    <w:p w14:paraId="00000585" w14:textId="77777777" w:rsidR="002373E3" w:rsidRDefault="002373E3">
      <w:pPr>
        <w:widowControl w:val="0"/>
        <w:pBdr>
          <w:top w:val="nil"/>
          <w:left w:val="nil"/>
          <w:bottom w:val="nil"/>
          <w:right w:val="nil"/>
          <w:between w:val="nil"/>
        </w:pBdr>
        <w:spacing w:line="240" w:lineRule="auto"/>
        <w:rPr>
          <w:color w:val="000000"/>
        </w:rPr>
      </w:pPr>
    </w:p>
    <w:p w14:paraId="00000586"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https://img.freepik.com/vector-gratis/ilustracion-concepto-tablero-scrum_114360-1570.jpg?w=1380&amp;t=st=1662552075~exp=1662552675~hmac=ddf80544049a3f213834e72ff77d4fba1e92e232d286fbb39f36d2146f2e62f9</w:t>
      </w:r>
    </w:p>
  </w:comment>
  <w:comment w:id="91" w:author="Usuario" w:date="2022-09-06T10:06:00Z" w:initials="">
    <w:p w14:paraId="0000059A"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9B" w14:textId="77777777" w:rsidR="002373E3" w:rsidRDefault="002373E3">
      <w:pPr>
        <w:widowControl w:val="0"/>
        <w:pBdr>
          <w:top w:val="nil"/>
          <w:left w:val="nil"/>
          <w:bottom w:val="nil"/>
          <w:right w:val="nil"/>
          <w:between w:val="nil"/>
        </w:pBdr>
        <w:spacing w:line="240" w:lineRule="auto"/>
        <w:rPr>
          <w:color w:val="000000"/>
        </w:rPr>
      </w:pPr>
      <w:r>
        <w:rPr>
          <w:color w:val="000000"/>
        </w:rPr>
        <w:t>Representa historias granulares y el flujo de trabajo</w:t>
      </w:r>
    </w:p>
    <w:p w14:paraId="0000059C" w14:textId="77777777" w:rsidR="002373E3" w:rsidRDefault="002373E3">
      <w:pPr>
        <w:widowControl w:val="0"/>
        <w:pBdr>
          <w:top w:val="nil"/>
          <w:left w:val="nil"/>
          <w:bottom w:val="nil"/>
          <w:right w:val="nil"/>
          <w:between w:val="nil"/>
        </w:pBdr>
        <w:spacing w:line="240" w:lineRule="auto"/>
        <w:rPr>
          <w:color w:val="000000"/>
        </w:rPr>
      </w:pPr>
    </w:p>
    <w:p w14:paraId="0000059D"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https://img.freepik.com/vector-gratis/concepto-infografia-proceso-plano_23-2148564701.jpg?w=1380&amp;t=st=1662552297~exp=1662552897~hmac=56ce2983012d8c5df26e133230a2668811c9a42a38fb852be92589b7a800afcb</w:t>
      </w:r>
    </w:p>
  </w:comment>
  <w:comment w:id="92" w:author="Usuario" w:date="2022-09-06T10:09:00Z" w:initials="">
    <w:p w14:paraId="000005A5"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A6" w14:textId="77777777" w:rsidR="002373E3" w:rsidRDefault="002373E3">
      <w:pPr>
        <w:widowControl w:val="0"/>
        <w:pBdr>
          <w:top w:val="nil"/>
          <w:left w:val="nil"/>
          <w:bottom w:val="nil"/>
          <w:right w:val="nil"/>
          <w:between w:val="nil"/>
        </w:pBdr>
        <w:spacing w:line="240" w:lineRule="auto"/>
        <w:rPr>
          <w:color w:val="000000"/>
        </w:rPr>
      </w:pPr>
      <w:r>
        <w:rPr>
          <w:color w:val="000000"/>
        </w:rPr>
        <w:t>Representa descomposición de tareas</w:t>
      </w:r>
    </w:p>
    <w:p w14:paraId="000005A7" w14:textId="77777777" w:rsidR="002373E3" w:rsidRDefault="002373E3">
      <w:pPr>
        <w:widowControl w:val="0"/>
        <w:pBdr>
          <w:top w:val="nil"/>
          <w:left w:val="nil"/>
          <w:bottom w:val="nil"/>
          <w:right w:val="nil"/>
          <w:between w:val="nil"/>
        </w:pBdr>
        <w:spacing w:line="240" w:lineRule="auto"/>
        <w:rPr>
          <w:color w:val="000000"/>
        </w:rPr>
      </w:pPr>
    </w:p>
    <w:p w14:paraId="000005A8"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https://img.freepik.com/foto-gratis/grupo-creativo-discutiendo-ideas-proyecto-sala-juntas_74855-3367.jpg?w=1380&amp;t=st=1662552469~exp=1662553069~hmac=da61aab31630e0436ccca6737cbee2fc833d23f598368100b6f74eec0d8a4e3f</w:t>
      </w:r>
    </w:p>
  </w:comment>
  <w:comment w:id="93" w:author="Usuario" w:date="2022-09-06T10:13:00Z" w:initials="">
    <w:p w14:paraId="000005F7"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F8" w14:textId="6542A5A6"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https://img.freepik.com/vector-gratis/desarrollo-web-ingenieria-programadores-sitio-web-codificacion-pantallas-interfaz-realidad-aumentada-desarrollador-ingeniero-proyectos-</w:t>
      </w:r>
      <w:r w:rsidR="008A5597" w:rsidRPr="008A5597">
        <w:rPr>
          <w:i/>
          <w:iCs/>
          <w:color w:val="000000"/>
        </w:rPr>
        <w:t>software</w:t>
      </w:r>
      <w:r>
        <w:rPr>
          <w:color w:val="000000"/>
        </w:rPr>
        <w:t>-programacion-o-diseno-aplicaciones-ilustracion-dibujos-animados_107791-3863.jpg?w=1380&amp;t=st=1662552675~exp=1662553275~hmac=63077d430726de60c85c99ca584dd4f93763eca7e3e55ed14a7a76d61f3297d2</w:t>
      </w:r>
    </w:p>
  </w:comment>
  <w:comment w:id="94" w:author="Usuario" w:date="2022-09-06T10:17:00Z" w:initials="">
    <w:p w14:paraId="000005DB" w14:textId="77777777" w:rsidR="002373E3" w:rsidRDefault="002373E3">
      <w:pPr>
        <w:widowControl w:val="0"/>
        <w:pBdr>
          <w:top w:val="nil"/>
          <w:left w:val="nil"/>
          <w:bottom w:val="nil"/>
          <w:right w:val="nil"/>
          <w:between w:val="nil"/>
        </w:pBdr>
        <w:spacing w:line="240" w:lineRule="auto"/>
        <w:rPr>
          <w:color w:val="000000"/>
        </w:rPr>
      </w:pPr>
      <w:r>
        <w:rPr>
          <w:color w:val="000000"/>
        </w:rPr>
        <w:t>Imagen adaptada</w:t>
      </w:r>
    </w:p>
    <w:p w14:paraId="000005DC" w14:textId="77777777" w:rsidR="002373E3" w:rsidRDefault="002373E3">
      <w:pPr>
        <w:widowControl w:val="0"/>
        <w:pBdr>
          <w:top w:val="nil"/>
          <w:left w:val="nil"/>
          <w:bottom w:val="nil"/>
          <w:right w:val="nil"/>
          <w:between w:val="nil"/>
        </w:pBdr>
        <w:spacing w:line="240" w:lineRule="auto"/>
        <w:rPr>
          <w:color w:val="000000"/>
        </w:rPr>
      </w:pPr>
      <w:r>
        <w:rPr>
          <w:color w:val="000000"/>
        </w:rPr>
        <w:t>Representa mapa de historias</w:t>
      </w:r>
    </w:p>
    <w:p w14:paraId="000005DD"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228131_i256</w:t>
      </w:r>
    </w:p>
  </w:comment>
  <w:comment w:id="95" w:author="Usuario" w:date="2022-09-06T10:26:00Z" w:initials="">
    <w:p w14:paraId="00000666"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67" w14:textId="77777777" w:rsidR="002373E3" w:rsidRDefault="002373E3">
      <w:pPr>
        <w:widowControl w:val="0"/>
        <w:pBdr>
          <w:top w:val="nil"/>
          <w:left w:val="nil"/>
          <w:bottom w:val="nil"/>
          <w:right w:val="nil"/>
          <w:between w:val="nil"/>
        </w:pBdr>
        <w:spacing w:line="240" w:lineRule="auto"/>
        <w:rPr>
          <w:color w:val="000000"/>
        </w:rPr>
      </w:pPr>
    </w:p>
    <w:p w14:paraId="00000668"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https://images.squarespace-cdn.com/content/v1/5a5977a7f43b55eff1588911/1588113540947-2W6NLYCAP8TGQ6Q2EED1/3.jpg</w:t>
      </w:r>
    </w:p>
  </w:comment>
  <w:comment w:id="96" w:author="Usuario" w:date="2022-09-06T10:32:00Z" w:initials="">
    <w:p w14:paraId="0000057C"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7D" w14:textId="77777777" w:rsidR="002373E3" w:rsidRDefault="002373E3">
      <w:pPr>
        <w:widowControl w:val="0"/>
        <w:pBdr>
          <w:top w:val="nil"/>
          <w:left w:val="nil"/>
          <w:bottom w:val="nil"/>
          <w:right w:val="nil"/>
          <w:between w:val="nil"/>
        </w:pBdr>
        <w:spacing w:line="240" w:lineRule="auto"/>
        <w:rPr>
          <w:color w:val="000000"/>
        </w:rPr>
      </w:pPr>
      <w:r>
        <w:rPr>
          <w:color w:val="000000"/>
        </w:rPr>
        <w:t>Desglosa la sigla UML</w:t>
      </w:r>
    </w:p>
    <w:p w14:paraId="0000057E" w14:textId="77777777" w:rsidR="002373E3" w:rsidRDefault="002373E3">
      <w:pPr>
        <w:widowControl w:val="0"/>
        <w:pBdr>
          <w:top w:val="nil"/>
          <w:left w:val="nil"/>
          <w:bottom w:val="nil"/>
          <w:right w:val="nil"/>
          <w:between w:val="nil"/>
        </w:pBdr>
        <w:spacing w:line="240" w:lineRule="auto"/>
        <w:rPr>
          <w:color w:val="000000"/>
        </w:rPr>
      </w:pPr>
    </w:p>
    <w:p w14:paraId="0000057F" w14:textId="77777777" w:rsidR="002373E3" w:rsidRDefault="002373E3">
      <w:pPr>
        <w:widowControl w:val="0"/>
        <w:pBdr>
          <w:top w:val="nil"/>
          <w:left w:val="nil"/>
          <w:bottom w:val="nil"/>
          <w:right w:val="nil"/>
          <w:between w:val="nil"/>
        </w:pBdr>
        <w:spacing w:line="240" w:lineRule="auto"/>
        <w:rPr>
          <w:color w:val="000000"/>
        </w:rPr>
      </w:pPr>
      <w:r>
        <w:rPr>
          <w:color w:val="000000"/>
        </w:rPr>
        <w:t>Fuente:https://st3.depositphotos.com/4428871/34366/i/600/depositphotos_343669556-stock-photo-uml-unified-modeling-language-acronym.jpg</w:t>
      </w:r>
    </w:p>
  </w:comment>
  <w:comment w:id="98" w:author="Usuario" w:date="2022-09-06T10:35:00Z" w:initials="">
    <w:p w14:paraId="0000061F"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 caso de uso</w:t>
      </w:r>
    </w:p>
    <w:p w14:paraId="00000620" w14:textId="77777777" w:rsidR="002373E3" w:rsidRDefault="002373E3">
      <w:pPr>
        <w:widowControl w:val="0"/>
        <w:pBdr>
          <w:top w:val="nil"/>
          <w:left w:val="nil"/>
          <w:bottom w:val="nil"/>
          <w:right w:val="nil"/>
          <w:between w:val="nil"/>
        </w:pBdr>
        <w:spacing w:line="240" w:lineRule="auto"/>
        <w:rPr>
          <w:color w:val="000000"/>
        </w:rPr>
      </w:pPr>
    </w:p>
    <w:p w14:paraId="00000621" w14:textId="77777777" w:rsidR="002373E3" w:rsidRDefault="002373E3">
      <w:pPr>
        <w:widowControl w:val="0"/>
        <w:pBdr>
          <w:top w:val="nil"/>
          <w:left w:val="nil"/>
          <w:bottom w:val="nil"/>
          <w:right w:val="nil"/>
          <w:between w:val="nil"/>
        </w:pBdr>
        <w:spacing w:line="240" w:lineRule="auto"/>
        <w:rPr>
          <w:color w:val="000000"/>
        </w:rPr>
      </w:pPr>
      <w:r>
        <w:rPr>
          <w:color w:val="000000"/>
        </w:rPr>
        <w:t>Fuente: https://upload.wikimedia.org/wikipedia/commons/thumb/8/80/UML_diagrama_caso_de_uso.svg/1200px-UML_diagrama_caso_de_uso.svg.png</w:t>
      </w:r>
    </w:p>
  </w:comment>
  <w:comment w:id="99" w:author="Usuario" w:date="2022-09-06T10:45:00Z" w:initials="">
    <w:p w14:paraId="00000654"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228131_i300</w:t>
      </w:r>
    </w:p>
    <w:p w14:paraId="00000655" w14:textId="77777777" w:rsidR="002373E3" w:rsidRDefault="002373E3">
      <w:pPr>
        <w:widowControl w:val="0"/>
        <w:pBdr>
          <w:top w:val="nil"/>
          <w:left w:val="nil"/>
          <w:bottom w:val="nil"/>
          <w:right w:val="nil"/>
          <w:between w:val="nil"/>
        </w:pBdr>
        <w:spacing w:line="240" w:lineRule="auto"/>
        <w:rPr>
          <w:color w:val="000000"/>
        </w:rPr>
      </w:pPr>
    </w:p>
    <w:p w14:paraId="00000656" w14:textId="643CE631" w:rsidR="002373E3" w:rsidRDefault="002373E3">
      <w:pPr>
        <w:widowControl w:val="0"/>
        <w:pBdr>
          <w:top w:val="nil"/>
          <w:left w:val="nil"/>
          <w:bottom w:val="nil"/>
          <w:right w:val="nil"/>
          <w:between w:val="nil"/>
        </w:pBdr>
        <w:spacing w:line="240" w:lineRule="auto"/>
        <w:rPr>
          <w:color w:val="000000"/>
        </w:rPr>
      </w:pPr>
      <w:r>
        <w:rPr>
          <w:color w:val="000000"/>
        </w:rPr>
        <w:t xml:space="preserve">Realizar una imagen como la que se presenta en la </w:t>
      </w:r>
      <w:r w:rsidR="008A5597">
        <w:rPr>
          <w:color w:val="000000"/>
        </w:rPr>
        <w:t>tabla 3</w:t>
      </w:r>
    </w:p>
  </w:comment>
  <w:comment w:id="100" w:author="Usuario" w:date="2022-09-06T10:57:00Z" w:initials="">
    <w:p w14:paraId="27197A8E" w14:textId="77777777" w:rsidR="00277CCF" w:rsidRDefault="00277CCF">
      <w:pPr>
        <w:pStyle w:val="Textocomentario"/>
      </w:pPr>
      <w:r>
        <w:rPr>
          <w:color w:val="000000"/>
        </w:rPr>
        <w:t>Imagen adaptada. Reproducir igual</w:t>
      </w:r>
    </w:p>
    <w:p w14:paraId="000005B2" w14:textId="77777777" w:rsidR="00277CCF" w:rsidRDefault="00277CCF" w:rsidP="00CD16C6">
      <w:pPr>
        <w:pStyle w:val="Textocomentario"/>
      </w:pPr>
      <w:r>
        <w:rPr>
          <w:color w:val="000000"/>
        </w:rPr>
        <w:t>Imagen: 228131_i301</w:t>
      </w:r>
    </w:p>
  </w:comment>
  <w:comment w:id="101" w:author="Usuario" w:date="2022-09-06T11:14:00Z" w:initials="">
    <w:p w14:paraId="0000058D"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8E" w14:textId="77777777" w:rsidR="002373E3" w:rsidRDefault="002373E3">
      <w:pPr>
        <w:widowControl w:val="0"/>
        <w:pBdr>
          <w:top w:val="nil"/>
          <w:left w:val="nil"/>
          <w:bottom w:val="nil"/>
          <w:right w:val="nil"/>
          <w:between w:val="nil"/>
        </w:pBdr>
        <w:spacing w:line="240" w:lineRule="auto"/>
        <w:rPr>
          <w:color w:val="000000"/>
        </w:rPr>
      </w:pPr>
      <w:r>
        <w:rPr>
          <w:color w:val="000000"/>
        </w:rPr>
        <w:t>Reproducir una similar que represente los pasos de un proceso.</w:t>
      </w:r>
    </w:p>
    <w:p w14:paraId="0000058F" w14:textId="77777777" w:rsidR="002373E3" w:rsidRDefault="002373E3">
      <w:pPr>
        <w:widowControl w:val="0"/>
        <w:pBdr>
          <w:top w:val="nil"/>
          <w:left w:val="nil"/>
          <w:bottom w:val="nil"/>
          <w:right w:val="nil"/>
          <w:between w:val="nil"/>
        </w:pBdr>
        <w:spacing w:line="240" w:lineRule="auto"/>
        <w:rPr>
          <w:color w:val="000000"/>
        </w:rPr>
      </w:pPr>
    </w:p>
    <w:p w14:paraId="00000590"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https://img.freepik.com/foto-gratis/diagrama-flujo-metodologia-informacion-icono-operacion_53876-132690.jpg?w=1380&amp;t=st=1662556041~exp=1662556641~hmac=c349ba9047b20ffa6028bcf2b6166c912a2c6eb7768b1aeec37a0aaf9cebd401</w:t>
      </w:r>
    </w:p>
  </w:comment>
  <w:comment w:id="102" w:author="WILLY JHARINTON VIVAS LLOREDA" w:date="2022-09-26T19:25:00Z" w:initials="WJVL">
    <w:p w14:paraId="63277554" w14:textId="77777777" w:rsidR="0051605B" w:rsidRDefault="0051605B">
      <w:pPr>
        <w:pStyle w:val="Textocomentario"/>
      </w:pPr>
      <w:r>
        <w:rPr>
          <w:rStyle w:val="Refdecomentario"/>
        </w:rPr>
        <w:annotationRef/>
      </w:r>
      <w:r>
        <w:rPr>
          <w:color w:val="000000"/>
        </w:rPr>
        <w:t>Imagen adaptada</w:t>
      </w:r>
    </w:p>
    <w:p w14:paraId="7BCCF22D" w14:textId="77777777" w:rsidR="0051605B" w:rsidRDefault="0051605B">
      <w:pPr>
        <w:pStyle w:val="Textocomentario"/>
      </w:pPr>
    </w:p>
    <w:p w14:paraId="46ED86ED" w14:textId="77777777" w:rsidR="0051605B" w:rsidRDefault="0051605B" w:rsidP="003E2E27">
      <w:pPr>
        <w:pStyle w:val="Textocomentario"/>
      </w:pPr>
      <w:r>
        <w:rPr>
          <w:color w:val="000000"/>
        </w:rPr>
        <w:t>Imagen: 228131_i303</w:t>
      </w:r>
    </w:p>
  </w:comment>
  <w:comment w:id="103" w:author="Usuario" w:date="2022-09-06T11:36:00Z" w:initials="">
    <w:p w14:paraId="00000587" w14:textId="6ED9C931"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88" w14:textId="77777777" w:rsidR="002373E3" w:rsidRDefault="002373E3">
      <w:pPr>
        <w:widowControl w:val="0"/>
        <w:pBdr>
          <w:top w:val="nil"/>
          <w:left w:val="nil"/>
          <w:bottom w:val="nil"/>
          <w:right w:val="nil"/>
          <w:between w:val="nil"/>
        </w:pBdr>
        <w:spacing w:line="240" w:lineRule="auto"/>
        <w:rPr>
          <w:color w:val="000000"/>
        </w:rPr>
      </w:pPr>
    </w:p>
    <w:p w14:paraId="00000589"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https://image.shutterstock.com/image-photo/abstract-business-flow-chart-diagram-600w-66043393.jpg</w:t>
      </w:r>
    </w:p>
  </w:comment>
  <w:comment w:id="104" w:author="Usuario" w:date="2022-09-06T11:40:00Z" w:initials="">
    <w:p w14:paraId="000005B6"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B7" w14:textId="77777777" w:rsidR="002373E3" w:rsidRDefault="002373E3">
      <w:pPr>
        <w:widowControl w:val="0"/>
        <w:pBdr>
          <w:top w:val="nil"/>
          <w:left w:val="nil"/>
          <w:bottom w:val="nil"/>
          <w:right w:val="nil"/>
          <w:between w:val="nil"/>
        </w:pBdr>
        <w:spacing w:line="240" w:lineRule="auto"/>
        <w:rPr>
          <w:color w:val="000000"/>
        </w:rPr>
      </w:pPr>
    </w:p>
    <w:p w14:paraId="000005B8" w14:textId="77777777" w:rsidR="002373E3" w:rsidRDefault="002373E3">
      <w:pPr>
        <w:widowControl w:val="0"/>
        <w:pBdr>
          <w:top w:val="nil"/>
          <w:left w:val="nil"/>
          <w:bottom w:val="nil"/>
          <w:right w:val="nil"/>
          <w:between w:val="nil"/>
        </w:pBdr>
        <w:spacing w:line="240" w:lineRule="auto"/>
        <w:rPr>
          <w:color w:val="000000"/>
        </w:rPr>
      </w:pPr>
      <w:r>
        <w:rPr>
          <w:color w:val="000000"/>
        </w:rPr>
        <w:t>Fuente: https://cdn-icons-png.flaticon.com/512/7018/7018534.png</w:t>
      </w:r>
    </w:p>
  </w:comment>
  <w:comment w:id="105" w:author="Usuario" w:date="2022-09-06T11:43:00Z" w:initials="">
    <w:p w14:paraId="000005C8"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C9" w14:textId="77777777" w:rsidR="002373E3" w:rsidRDefault="002373E3">
      <w:pPr>
        <w:widowControl w:val="0"/>
        <w:pBdr>
          <w:top w:val="nil"/>
          <w:left w:val="nil"/>
          <w:bottom w:val="nil"/>
          <w:right w:val="nil"/>
          <w:between w:val="nil"/>
        </w:pBdr>
        <w:spacing w:line="240" w:lineRule="auto"/>
        <w:rPr>
          <w:color w:val="000000"/>
        </w:rPr>
      </w:pPr>
      <w:r>
        <w:rPr>
          <w:color w:val="000000"/>
        </w:rPr>
        <w:t>Fuente: https://cdn-icons-png.flaticon.com/512/5672/5672909.png</w:t>
      </w:r>
    </w:p>
  </w:comment>
  <w:comment w:id="106" w:author="Usuario" w:date="2022-09-06T11:46:00Z" w:initials="">
    <w:p w14:paraId="00000604"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05" w14:textId="77777777" w:rsidR="002373E3" w:rsidRDefault="002373E3">
      <w:pPr>
        <w:widowControl w:val="0"/>
        <w:pBdr>
          <w:top w:val="nil"/>
          <w:left w:val="nil"/>
          <w:bottom w:val="nil"/>
          <w:right w:val="nil"/>
          <w:between w:val="nil"/>
        </w:pBdr>
        <w:spacing w:line="240" w:lineRule="auto"/>
        <w:rPr>
          <w:color w:val="000000"/>
        </w:rPr>
      </w:pPr>
    </w:p>
    <w:p w14:paraId="00000606" w14:textId="77777777" w:rsidR="002373E3" w:rsidRDefault="002373E3">
      <w:pPr>
        <w:widowControl w:val="0"/>
        <w:pBdr>
          <w:top w:val="nil"/>
          <w:left w:val="nil"/>
          <w:bottom w:val="nil"/>
          <w:right w:val="nil"/>
          <w:between w:val="nil"/>
        </w:pBdr>
        <w:spacing w:line="240" w:lineRule="auto"/>
        <w:rPr>
          <w:color w:val="000000"/>
        </w:rPr>
      </w:pPr>
      <w:r>
        <w:rPr>
          <w:color w:val="000000"/>
        </w:rPr>
        <w:t>Fuente: https://cdn-icons-png.flaticon.com/512/7527/7527163.png</w:t>
      </w:r>
    </w:p>
  </w:comment>
  <w:comment w:id="107" w:author="Usuario" w:date="2022-09-06T11:48:00Z" w:initials="">
    <w:p w14:paraId="000005F1"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F2" w14:textId="77777777" w:rsidR="002373E3" w:rsidRDefault="002373E3">
      <w:pPr>
        <w:widowControl w:val="0"/>
        <w:pBdr>
          <w:top w:val="nil"/>
          <w:left w:val="nil"/>
          <w:bottom w:val="nil"/>
          <w:right w:val="nil"/>
          <w:between w:val="nil"/>
        </w:pBdr>
        <w:spacing w:line="240" w:lineRule="auto"/>
        <w:rPr>
          <w:color w:val="000000"/>
        </w:rPr>
      </w:pPr>
    </w:p>
    <w:p w14:paraId="000005F3" w14:textId="77777777" w:rsidR="002373E3" w:rsidRDefault="002373E3">
      <w:pPr>
        <w:widowControl w:val="0"/>
        <w:pBdr>
          <w:top w:val="nil"/>
          <w:left w:val="nil"/>
          <w:bottom w:val="nil"/>
          <w:right w:val="nil"/>
          <w:between w:val="nil"/>
        </w:pBdr>
        <w:spacing w:line="240" w:lineRule="auto"/>
        <w:rPr>
          <w:color w:val="000000"/>
        </w:rPr>
      </w:pPr>
      <w:r>
        <w:rPr>
          <w:color w:val="000000"/>
        </w:rPr>
        <w:t>Fuente: https://cdn-icons-png.flaticon.com/512/1556/1556231.png</w:t>
      </w:r>
    </w:p>
  </w:comment>
  <w:comment w:id="108" w:author="Usuario" w:date="2022-09-06T11:50:00Z" w:initials="">
    <w:p w14:paraId="0000064A"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4B" w14:textId="77777777" w:rsidR="002373E3" w:rsidRDefault="002373E3">
      <w:pPr>
        <w:widowControl w:val="0"/>
        <w:pBdr>
          <w:top w:val="nil"/>
          <w:left w:val="nil"/>
          <w:bottom w:val="nil"/>
          <w:right w:val="nil"/>
          <w:between w:val="nil"/>
        </w:pBdr>
        <w:spacing w:line="240" w:lineRule="auto"/>
        <w:rPr>
          <w:color w:val="000000"/>
        </w:rPr>
      </w:pPr>
    </w:p>
    <w:p w14:paraId="0000064C" w14:textId="77777777" w:rsidR="002373E3" w:rsidRDefault="002373E3">
      <w:pPr>
        <w:widowControl w:val="0"/>
        <w:pBdr>
          <w:top w:val="nil"/>
          <w:left w:val="nil"/>
          <w:bottom w:val="nil"/>
          <w:right w:val="nil"/>
          <w:between w:val="nil"/>
        </w:pBdr>
        <w:spacing w:line="240" w:lineRule="auto"/>
        <w:rPr>
          <w:color w:val="000000"/>
        </w:rPr>
      </w:pPr>
      <w:r>
        <w:rPr>
          <w:color w:val="000000"/>
        </w:rPr>
        <w:t>Fuente: https://cdn-icons-png.flaticon.com/512/1459/1459073.png</w:t>
      </w:r>
    </w:p>
  </w:comment>
  <w:comment w:id="109" w:author="Usuario" w:date="2022-09-06T11:53:00Z" w:initials="">
    <w:p w14:paraId="0000066C"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6D" w14:textId="77777777" w:rsidR="002373E3" w:rsidRDefault="002373E3">
      <w:pPr>
        <w:widowControl w:val="0"/>
        <w:pBdr>
          <w:top w:val="nil"/>
          <w:left w:val="nil"/>
          <w:bottom w:val="nil"/>
          <w:right w:val="nil"/>
          <w:between w:val="nil"/>
        </w:pBdr>
        <w:spacing w:line="240" w:lineRule="auto"/>
        <w:rPr>
          <w:color w:val="000000"/>
        </w:rPr>
      </w:pPr>
      <w:r>
        <w:rPr>
          <w:color w:val="000000"/>
        </w:rPr>
        <w:t>Fuente: https://cdn-icons-png.flaticon.com/512/1459/1459091.png</w:t>
      </w:r>
    </w:p>
  </w:comment>
  <w:comment w:id="110" w:author="Usuario" w:date="2022-09-06T11:54:00Z" w:initials="">
    <w:p w14:paraId="00000635"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36" w14:textId="77777777" w:rsidR="002373E3" w:rsidRDefault="002373E3">
      <w:pPr>
        <w:widowControl w:val="0"/>
        <w:pBdr>
          <w:top w:val="nil"/>
          <w:left w:val="nil"/>
          <w:bottom w:val="nil"/>
          <w:right w:val="nil"/>
          <w:between w:val="nil"/>
        </w:pBdr>
        <w:spacing w:line="240" w:lineRule="auto"/>
        <w:rPr>
          <w:color w:val="000000"/>
        </w:rPr>
      </w:pPr>
    </w:p>
    <w:p w14:paraId="00000637" w14:textId="77777777" w:rsidR="002373E3" w:rsidRDefault="002373E3">
      <w:pPr>
        <w:widowControl w:val="0"/>
        <w:pBdr>
          <w:top w:val="nil"/>
          <w:left w:val="nil"/>
          <w:bottom w:val="nil"/>
          <w:right w:val="nil"/>
          <w:between w:val="nil"/>
        </w:pBdr>
        <w:spacing w:line="240" w:lineRule="auto"/>
        <w:rPr>
          <w:color w:val="000000"/>
        </w:rPr>
      </w:pPr>
      <w:r>
        <w:rPr>
          <w:color w:val="000000"/>
        </w:rPr>
        <w:t>Fuente: https://cdn-icons-png.flaticon.com/512/2519/2519375.png</w:t>
      </w:r>
    </w:p>
  </w:comment>
  <w:comment w:id="112" w:author="Usuario" w:date="2022-09-06T12:20:00Z" w:initials="">
    <w:p w14:paraId="00000660"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61" w14:textId="77777777" w:rsidR="002373E3" w:rsidRDefault="002373E3">
      <w:pPr>
        <w:widowControl w:val="0"/>
        <w:pBdr>
          <w:top w:val="nil"/>
          <w:left w:val="nil"/>
          <w:bottom w:val="nil"/>
          <w:right w:val="nil"/>
          <w:between w:val="nil"/>
        </w:pBdr>
        <w:spacing w:line="240" w:lineRule="auto"/>
        <w:rPr>
          <w:color w:val="000000"/>
        </w:rPr>
      </w:pPr>
    </w:p>
    <w:p w14:paraId="00000662"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https://img.freepik.com/vector-gratis/ilustracion-concepto-procesamiento_114360-1395.jpg?w=740&amp;t=st=1662560346~exp=1662560946~hmac=2cc38f56b0e17ed445a0f3a9f778d3ec6cb6e0ceb33c14ba8e7a351576dfd54b</w:t>
      </w:r>
    </w:p>
  </w:comment>
  <w:comment w:id="114" w:author="WILLY JHARINTON VIVAS LLOREDA" w:date="2022-09-07T14:11:00Z" w:initials="">
    <w:p w14:paraId="0000060D" w14:textId="77777777" w:rsidR="002373E3" w:rsidRDefault="002373E3">
      <w:pPr>
        <w:widowControl w:val="0"/>
        <w:pBdr>
          <w:top w:val="nil"/>
          <w:left w:val="nil"/>
          <w:bottom w:val="nil"/>
          <w:right w:val="nil"/>
          <w:between w:val="nil"/>
        </w:pBdr>
        <w:spacing w:line="240" w:lineRule="auto"/>
        <w:rPr>
          <w:color w:val="000000"/>
        </w:rPr>
      </w:pPr>
      <w:r>
        <w:rPr>
          <w:color w:val="000000"/>
        </w:rPr>
        <w:t>Imagen adaptada</w:t>
      </w:r>
    </w:p>
    <w:p w14:paraId="0000060E" w14:textId="77777777" w:rsidR="002373E3" w:rsidRDefault="002373E3">
      <w:pPr>
        <w:widowControl w:val="0"/>
        <w:pBdr>
          <w:top w:val="nil"/>
          <w:left w:val="nil"/>
          <w:bottom w:val="nil"/>
          <w:right w:val="nil"/>
          <w:between w:val="nil"/>
        </w:pBdr>
        <w:spacing w:line="240" w:lineRule="auto"/>
        <w:rPr>
          <w:color w:val="000000"/>
        </w:rPr>
      </w:pPr>
    </w:p>
    <w:p w14:paraId="0000060F"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228131_i314</w:t>
      </w:r>
    </w:p>
  </w:comment>
  <w:comment w:id="115" w:author="WILLY JHARINTON VIVAS LLOREDA" w:date="2022-09-07T14:18:00Z" w:initials="">
    <w:p w14:paraId="00000568"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69" w14:textId="77777777" w:rsidR="002373E3" w:rsidRDefault="002373E3">
      <w:pPr>
        <w:widowControl w:val="0"/>
        <w:pBdr>
          <w:top w:val="nil"/>
          <w:left w:val="nil"/>
          <w:bottom w:val="nil"/>
          <w:right w:val="nil"/>
          <w:between w:val="nil"/>
        </w:pBdr>
        <w:spacing w:line="240" w:lineRule="auto"/>
        <w:rPr>
          <w:color w:val="000000"/>
        </w:rPr>
      </w:pPr>
    </w:p>
    <w:p w14:paraId="0000056A"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https://img.freepik.com/vector-gratis/ilustracion-concepto-chat-voz_114360-7629.jpg?w=1380&amp;t=st=1662578294~exp=1662578894~hmac=5ad720e538d09445f51eb0b05e049176004645fc12c651575db6b24fe9f2fc02</w:t>
      </w:r>
    </w:p>
  </w:comment>
  <w:comment w:id="116" w:author="WILLY JHARINTON VIVAS LLOREDA" w:date="2022-09-07T14:12:00Z" w:initials="">
    <w:p w14:paraId="000005D3" w14:textId="51FB9ACF" w:rsidR="002373E3" w:rsidRDefault="002373E3">
      <w:pPr>
        <w:widowControl w:val="0"/>
        <w:pBdr>
          <w:top w:val="nil"/>
          <w:left w:val="nil"/>
          <w:bottom w:val="nil"/>
          <w:right w:val="nil"/>
          <w:between w:val="nil"/>
        </w:pBdr>
        <w:spacing w:line="240" w:lineRule="auto"/>
        <w:rPr>
          <w:color w:val="000000"/>
        </w:rPr>
      </w:pPr>
      <w:r>
        <w:rPr>
          <w:color w:val="000000"/>
        </w:rPr>
        <w:t>Imagen adaptada</w:t>
      </w:r>
    </w:p>
    <w:p w14:paraId="000005D4"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228131_i316</w:t>
      </w:r>
    </w:p>
  </w:comment>
  <w:comment w:id="118" w:author="WILLY JHARINTON VIVAS LLOREDA" w:date="2022-09-07T14:24:00Z" w:initials="">
    <w:p w14:paraId="000005CA"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CB" w14:textId="77777777" w:rsidR="002373E3" w:rsidRDefault="002373E3">
      <w:pPr>
        <w:widowControl w:val="0"/>
        <w:pBdr>
          <w:top w:val="nil"/>
          <w:left w:val="nil"/>
          <w:bottom w:val="nil"/>
          <w:right w:val="nil"/>
          <w:between w:val="nil"/>
        </w:pBdr>
        <w:spacing w:line="240" w:lineRule="auto"/>
        <w:rPr>
          <w:color w:val="000000"/>
        </w:rPr>
      </w:pPr>
    </w:p>
    <w:p w14:paraId="000005CC"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https://img.freepik.com/vector-gratis/ilustracion-concepto-entrevista_114360-1501.jpg?w=1380&amp;t=st=1662578586~exp=1662579186~hmac=c9dea25a9836c4e91f33ec0df0c8fcaf73e88793793d5747e5c2cbded9b9f614</w:t>
      </w:r>
    </w:p>
  </w:comment>
  <w:comment w:id="119" w:author="WILLY JHARINTON VIVAS LLOREDA" w:date="2022-09-07T14:24:00Z" w:initials="">
    <w:p w14:paraId="00000642"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43" w14:textId="77777777" w:rsidR="002373E3" w:rsidRDefault="002373E3">
      <w:pPr>
        <w:widowControl w:val="0"/>
        <w:pBdr>
          <w:top w:val="nil"/>
          <w:left w:val="nil"/>
          <w:bottom w:val="nil"/>
          <w:right w:val="nil"/>
          <w:between w:val="nil"/>
        </w:pBdr>
        <w:spacing w:line="240" w:lineRule="auto"/>
        <w:rPr>
          <w:color w:val="000000"/>
        </w:rPr>
      </w:pPr>
    </w:p>
    <w:p w14:paraId="00000644"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https://img.freepik.com/vector-gratis/ilustracion-concepto-entrevista_114360-1678.jpg?w=826&amp;t=st=1662578626~exp=1662579226~hmac=734cd874ea105eda487168c296b4443f1d360c3668694c923224ec9d6b9034c6</w:t>
      </w:r>
    </w:p>
  </w:comment>
  <w:comment w:id="120" w:author="WILLY JHARINTON VIVAS LLOREDA" w:date="2022-09-07T14:26:00Z" w:initials="">
    <w:p w14:paraId="00000598"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99"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https://img.freepik.com/vector-gratis/ilustracion-concepto-reclutamiento_23-2148621466.jpg?w=826&amp;t=st=1662578728~exp=1662579328~hmac=0aadb1c70c039f2302065780a57383cc6357d8d25411c6aedd7d3438fd75546c</w:t>
      </w:r>
    </w:p>
  </w:comment>
  <w:comment w:id="121" w:author="WILLY JHARINTON VIVAS LLOREDA" w:date="2022-09-07T14:27:00Z" w:initials="">
    <w:p w14:paraId="00000610"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11"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https://img.freepik.com/vector-gratis/concepto-trabajo-pasantia_23-2148721817.jpg?w=1380&amp;t=st=1662578810~exp=1662579410~hmac=bd0fa28186c87679f434164963731e7bb29caa9218770c972809da445d5e774f</w:t>
      </w:r>
    </w:p>
  </w:comment>
  <w:comment w:id="123" w:author="WILLY JHARINTON VIVAS LLOREDA" w:date="2022-09-07T14:44:00Z" w:initials="">
    <w:p w14:paraId="000005CD"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CE"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https://img.freepik.com/vector-gratis/concepto-innovacion-colorido-dibujado-mano_52683-76158.jpg?w=1380&amp;t=st=1662579815~exp=1662580415~hmac=1f20ccbe0b5aad701d245295b83989fa6540b3b104833424083fc8def2494343</w:t>
      </w:r>
    </w:p>
  </w:comment>
  <w:comment w:id="124" w:author="WILLY JHARINTON VIVAS LLOREDA" w:date="2022-09-07T14:50:00Z" w:initials="">
    <w:p w14:paraId="000005C6"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C7"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https://img.freepik.com/foto-gratis/concepto-creativo-diagrama-ideas-bombilla_53876-92925.jpg?w=1380&amp;t=st=1662580180~exp=1662580780~hmac=b377bcb18b3df48a0ba1a7cb1b1c0acea9c11966ac38eba370c49fc152ce55ce</w:t>
      </w:r>
    </w:p>
  </w:comment>
  <w:comment w:id="125" w:author="WILLY JHARINTON VIVAS LLOREDA" w:date="2022-09-07T14:54:00Z" w:initials="">
    <w:p w14:paraId="00000657"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58"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https://img.freepik.com/vector-gratis/lluvia-ideas-concepto-pagina-destino_52683-27034.jpg?w=1380&amp;t=st=1662580452~exp=1662581052~hmac=b4d1772fe33f01171a7107919185c86d33ddc3c5ecda185789856b21ad8715dd</w:t>
      </w:r>
    </w:p>
  </w:comment>
  <w:comment w:id="127" w:author="WILLY JHARINTON VIVAS LLOREDA" w:date="2022-09-07T15:09:00Z" w:initials="">
    <w:p w14:paraId="0000055F" w14:textId="77777777" w:rsidR="002373E3" w:rsidRDefault="002373E3">
      <w:pPr>
        <w:widowControl w:val="0"/>
        <w:pBdr>
          <w:top w:val="nil"/>
          <w:left w:val="nil"/>
          <w:bottom w:val="nil"/>
          <w:right w:val="nil"/>
          <w:between w:val="nil"/>
        </w:pBdr>
        <w:spacing w:line="240" w:lineRule="auto"/>
        <w:rPr>
          <w:color w:val="000000"/>
        </w:rPr>
      </w:pPr>
      <w:r>
        <w:rPr>
          <w:color w:val="000000"/>
        </w:rPr>
        <w:t>Imagen adaptada</w:t>
      </w:r>
    </w:p>
    <w:p w14:paraId="00000560"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228131_i325</w:t>
      </w:r>
    </w:p>
  </w:comment>
  <w:comment w:id="129" w:author="WILLY JHARINTON VIVAS LLOREDA" w:date="2022-09-07T17:36:00Z" w:initials="">
    <w:p w14:paraId="000005FE" w14:textId="77777777" w:rsidR="002373E3" w:rsidRDefault="002373E3">
      <w:pPr>
        <w:widowControl w:val="0"/>
        <w:pBdr>
          <w:top w:val="nil"/>
          <w:left w:val="nil"/>
          <w:bottom w:val="nil"/>
          <w:right w:val="nil"/>
          <w:between w:val="nil"/>
        </w:pBdr>
        <w:spacing w:line="240" w:lineRule="auto"/>
        <w:rPr>
          <w:color w:val="000000"/>
        </w:rPr>
      </w:pPr>
      <w:r>
        <w:rPr>
          <w:color w:val="000000"/>
        </w:rPr>
        <w:t>Imagen adaptada</w:t>
      </w:r>
    </w:p>
    <w:p w14:paraId="000005FF"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228131_i327</w:t>
      </w:r>
    </w:p>
  </w:comment>
  <w:comment w:id="130" w:author="WILLY JHARINTON VIVAS LLOREDA" w:date="2022-09-07T17:42:00Z" w:initials="">
    <w:p w14:paraId="00000565"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66" w14:textId="77777777" w:rsidR="002373E3" w:rsidRDefault="002373E3">
      <w:pPr>
        <w:widowControl w:val="0"/>
        <w:pBdr>
          <w:top w:val="nil"/>
          <w:left w:val="nil"/>
          <w:bottom w:val="nil"/>
          <w:right w:val="nil"/>
          <w:between w:val="nil"/>
        </w:pBdr>
        <w:spacing w:line="240" w:lineRule="auto"/>
        <w:rPr>
          <w:color w:val="000000"/>
        </w:rPr>
      </w:pPr>
    </w:p>
    <w:p w14:paraId="00000567" w14:textId="635EE6E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https://img.freepik.com/vector-gratis/desarrolladores-personas-diminutas-portatiles-requisitos-clientes-descripcion-requisitos-</w:t>
      </w:r>
      <w:r w:rsidR="008A5597" w:rsidRPr="008A5597">
        <w:rPr>
          <w:i/>
          <w:iCs/>
          <w:color w:val="000000"/>
        </w:rPr>
        <w:t>software</w:t>
      </w:r>
      <w:r>
        <w:rPr>
          <w:color w:val="000000"/>
        </w:rPr>
        <w:t>-herramienta-agil-casos-usuario-concepto-analisis-empresarial_335657-2433.jpg?w=1380&amp;t=st=1662590508~exp=1662591108~hmac=a300815429c9b4d0df73db7ad8f9adeb6908d5679987a33be5757db8758c01c0</w:t>
      </w:r>
    </w:p>
  </w:comment>
  <w:comment w:id="131" w:author="WILLY JHARINTON VIVAS LLOREDA" w:date="2022-09-07T17:46:00Z" w:initials="">
    <w:p w14:paraId="000005D8"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D9" w14:textId="77777777" w:rsidR="002373E3" w:rsidRDefault="002373E3">
      <w:pPr>
        <w:widowControl w:val="0"/>
        <w:pBdr>
          <w:top w:val="nil"/>
          <w:left w:val="nil"/>
          <w:bottom w:val="nil"/>
          <w:right w:val="nil"/>
          <w:between w:val="nil"/>
        </w:pBdr>
        <w:spacing w:line="240" w:lineRule="auto"/>
        <w:rPr>
          <w:color w:val="000000"/>
        </w:rPr>
      </w:pPr>
    </w:p>
    <w:p w14:paraId="000005DA"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https://img.freepik.com/vector-gratis/ilustracion-concepto-ventajas_114360-7482.jpg?w=826&amp;t=st=1662590701~exp=1662591301~hmac=068e6e6388b0b279385a58c259560e0b78fa581efc978970a1d4e1ccac670440</w:t>
      </w:r>
    </w:p>
  </w:comment>
  <w:comment w:id="132" w:author="WILLY JHARINTON VIVAS LLOREDA" w:date="2022-09-07T17:57:00Z" w:initials="">
    <w:p w14:paraId="000005D2"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228131_i330</w:t>
      </w:r>
    </w:p>
  </w:comment>
  <w:comment w:id="134" w:author="WILLY JHARINTON VIVAS LLOREDA" w:date="2022-09-08T14:17:00Z" w:initials="">
    <w:p w14:paraId="0000055C"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5D" w14:textId="77777777" w:rsidR="002373E3" w:rsidRDefault="002373E3">
      <w:pPr>
        <w:widowControl w:val="0"/>
        <w:pBdr>
          <w:top w:val="nil"/>
          <w:left w:val="nil"/>
          <w:bottom w:val="nil"/>
          <w:right w:val="nil"/>
          <w:between w:val="nil"/>
        </w:pBdr>
        <w:spacing w:line="240" w:lineRule="auto"/>
        <w:rPr>
          <w:color w:val="000000"/>
        </w:rPr>
      </w:pPr>
    </w:p>
    <w:p w14:paraId="0000055E"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https://img.freepik.com/vector-gratis/ilustracion-concepto-investigacion-usuario_114360-8133.jpg?w=826&amp;t=st=1662664614~exp=1662665214~hmac=325378d620c595f3f71b8f5925b8e966e603587467983f219f735ccc4bfb8d12</w:t>
      </w:r>
    </w:p>
  </w:comment>
  <w:comment w:id="135" w:author="WILLY JHARINTON VIVAS LLOREDA" w:date="2022-09-08T14:13:00Z" w:initials="">
    <w:p w14:paraId="00000669"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6A" w14:textId="77777777" w:rsidR="002373E3" w:rsidRDefault="002373E3">
      <w:pPr>
        <w:widowControl w:val="0"/>
        <w:pBdr>
          <w:top w:val="nil"/>
          <w:left w:val="nil"/>
          <w:bottom w:val="nil"/>
          <w:right w:val="nil"/>
          <w:between w:val="nil"/>
        </w:pBdr>
        <w:spacing w:line="240" w:lineRule="auto"/>
        <w:rPr>
          <w:color w:val="000000"/>
        </w:rPr>
      </w:pPr>
    </w:p>
    <w:p w14:paraId="0000066B"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https://image.shutterstock.com/image-vector/ux-design-abstract-concept-vector-600w-1779548492.jpg</w:t>
      </w:r>
    </w:p>
  </w:comment>
  <w:comment w:id="136" w:author="WILLY JHARINTON VIVAS LLOREDA" w:date="2022-09-08T14:14:00Z" w:initials="">
    <w:p w14:paraId="00000580"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81" w14:textId="77777777" w:rsidR="002373E3" w:rsidRDefault="002373E3">
      <w:pPr>
        <w:widowControl w:val="0"/>
        <w:pBdr>
          <w:top w:val="nil"/>
          <w:left w:val="nil"/>
          <w:bottom w:val="nil"/>
          <w:right w:val="nil"/>
          <w:between w:val="nil"/>
        </w:pBdr>
        <w:spacing w:line="240" w:lineRule="auto"/>
        <w:rPr>
          <w:color w:val="000000"/>
        </w:rPr>
      </w:pPr>
    </w:p>
    <w:p w14:paraId="00000582"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https://image.shutterstock.com/image-photo/ux-graphic-designer-creative-sketch-600w-1114480664.jpg</w:t>
      </w:r>
    </w:p>
  </w:comment>
  <w:comment w:id="137" w:author="WILLY JHARINTON VIVAS LLOREDA" w:date="2022-09-08T14:15:00Z" w:initials="">
    <w:p w14:paraId="000005BE"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BF" w14:textId="77777777" w:rsidR="002373E3" w:rsidRDefault="002373E3">
      <w:pPr>
        <w:widowControl w:val="0"/>
        <w:pBdr>
          <w:top w:val="nil"/>
          <w:left w:val="nil"/>
          <w:bottom w:val="nil"/>
          <w:right w:val="nil"/>
          <w:between w:val="nil"/>
        </w:pBdr>
        <w:spacing w:line="240" w:lineRule="auto"/>
        <w:rPr>
          <w:color w:val="000000"/>
        </w:rPr>
      </w:pPr>
    </w:p>
    <w:p w14:paraId="000005C0"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https://image.shutterstock.com/image-photo/ux-designer-creative-graphic-planning-600w-1049665628.jpg</w:t>
      </w:r>
    </w:p>
  </w:comment>
  <w:comment w:id="138" w:author="WILLY JHARINTON VIVAS LLOREDA" w:date="2022-09-07T18:26:00Z" w:initials="">
    <w:p w14:paraId="00000622"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seccion-preguntas-frecuentes-sitio-web-mesa-ayuda-al-usuario-soporte-al-cliente-preguntas-frecuentes-solucion-problemas-juego-preguntas-personaje-dibujos-animados-hombre-confundido_335657-1602.jpg?w=826&amp;t=st=1662593134~exp=1662593734~hmac=3b282b749a92a810a5ea4ce61cfd64677da446f1bcb6fbf1c84f716a27a0ca16</w:t>
      </w:r>
    </w:p>
  </w:comment>
  <w:comment w:id="139" w:author="WILLY JHARINTON VIVAS LLOREDA" w:date="2022-09-07T18:27:00Z" w:initials="">
    <w:p w14:paraId="0000065C"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https://img.freepik.com/vector-premium/equipo-personajes-dibujos-animados-negocios-resolviendo-problemas-juntos-metafora-personas-que-encuentran-solucion-o-idea-ilustracion-vectorial-plana-estrategia-desafio-gestion-liderazgo-concepto-trabajo-equipo_74855-23178.jpg?w=1380</w:t>
      </w:r>
    </w:p>
  </w:comment>
  <w:comment w:id="140" w:author="WILLY JHARINTON VIVAS LLOREDA" w:date="2022-09-07T18:24:00Z" w:initials="">
    <w:p w14:paraId="00000651"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52" w14:textId="77777777" w:rsidR="002373E3" w:rsidRDefault="002373E3">
      <w:pPr>
        <w:widowControl w:val="0"/>
        <w:pBdr>
          <w:top w:val="nil"/>
          <w:left w:val="nil"/>
          <w:bottom w:val="nil"/>
          <w:right w:val="nil"/>
          <w:between w:val="nil"/>
        </w:pBdr>
        <w:spacing w:line="240" w:lineRule="auto"/>
        <w:rPr>
          <w:color w:val="000000"/>
        </w:rPr>
      </w:pPr>
    </w:p>
    <w:p w14:paraId="00000653"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https://img.freepik.com/vector-gratis/ilustracion-concepto-estructura-metalica-movil_114360-4995.jpg?w=826&amp;t=st=1662592664~exp=1662593264~hmac=46096209520d6292b3039966f8a84147c148b1715eb6dd85c2fb6ed4fb97acda</w:t>
      </w:r>
    </w:p>
  </w:comment>
  <w:comment w:id="141" w:author="WILLY JHARINTON VIVAS LLOREDA" w:date="2022-09-07T18:29:00Z" w:initials="">
    <w:p w14:paraId="000005E1"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E2" w14:textId="77777777" w:rsidR="002373E3" w:rsidRDefault="002373E3">
      <w:pPr>
        <w:widowControl w:val="0"/>
        <w:pBdr>
          <w:top w:val="nil"/>
          <w:left w:val="nil"/>
          <w:bottom w:val="nil"/>
          <w:right w:val="nil"/>
          <w:between w:val="nil"/>
        </w:pBdr>
        <w:spacing w:line="240" w:lineRule="auto"/>
        <w:rPr>
          <w:color w:val="000000"/>
        </w:rPr>
      </w:pPr>
    </w:p>
    <w:p w14:paraId="000005E3"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concepto-disenador-interfaz-usuario-ux-mejora-interfaz-aplicacion-experiencia-interfaz-usuario-concepto-tecnologia-moderna-ilustracion-vector-plano_613284-2925.jpg?w=826&amp;t=st=1662593347~exp=1662593947~hmac=bf4a48868f08646b81ce5a5d3fd66dc6dfb8d394d211b09b90b5202af298cf6b</w:t>
      </w:r>
    </w:p>
  </w:comment>
  <w:comment w:id="142" w:author="WILLY JHARINTON VIVAS LLOREDA" w:date="2022-09-07T18:31:00Z" w:initials="">
    <w:p w14:paraId="0000065D"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5E" w14:textId="77777777" w:rsidR="002373E3" w:rsidRDefault="002373E3">
      <w:pPr>
        <w:widowControl w:val="0"/>
        <w:pBdr>
          <w:top w:val="nil"/>
          <w:left w:val="nil"/>
          <w:bottom w:val="nil"/>
          <w:right w:val="nil"/>
          <w:between w:val="nil"/>
        </w:pBdr>
        <w:spacing w:line="240" w:lineRule="auto"/>
        <w:rPr>
          <w:color w:val="000000"/>
        </w:rPr>
      </w:pPr>
    </w:p>
    <w:p w14:paraId="0000065F"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concepto-analista-sitios-web-mejora-pagina-web-promocion-optimizacion-negocios-analisis-sitio-web-obtener-datos-seo-ilustracion-plana-aislada_613284-2549.jpg?w=900&amp;t=st=1662593402~exp=1662594002~hmac=8ad8e127fbdc7730af19d8221a89ade769e7d0d1c3300a5d0ee1e2c76c282b15</w:t>
      </w:r>
    </w:p>
  </w:comment>
  <w:comment w:id="144" w:author="WILLY JHARINTON VIVAS LLOREDA" w:date="2022-09-07T18:36:00Z" w:initials="">
    <w:p w14:paraId="000005A9"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AA" w14:textId="77777777" w:rsidR="002373E3" w:rsidRDefault="002373E3">
      <w:pPr>
        <w:widowControl w:val="0"/>
        <w:pBdr>
          <w:top w:val="nil"/>
          <w:left w:val="nil"/>
          <w:bottom w:val="nil"/>
          <w:right w:val="nil"/>
          <w:between w:val="nil"/>
        </w:pBdr>
        <w:spacing w:line="240" w:lineRule="auto"/>
        <w:rPr>
          <w:color w:val="000000"/>
        </w:rPr>
      </w:pPr>
    </w:p>
    <w:p w14:paraId="000005AB"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228131_i341</w:t>
      </w:r>
    </w:p>
    <w:p w14:paraId="000005AC" w14:textId="77777777" w:rsidR="002373E3" w:rsidRDefault="002373E3">
      <w:pPr>
        <w:widowControl w:val="0"/>
        <w:pBdr>
          <w:top w:val="nil"/>
          <w:left w:val="nil"/>
          <w:bottom w:val="nil"/>
          <w:right w:val="nil"/>
          <w:between w:val="nil"/>
        </w:pBdr>
        <w:spacing w:line="240" w:lineRule="auto"/>
        <w:rPr>
          <w:color w:val="000000"/>
        </w:rPr>
      </w:pPr>
    </w:p>
    <w:p w14:paraId="000005AD"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https://img.freepik.com/vector-premium/icono-pulgar-arriba-abajo-que-muestra-sensacion-me-gusta-o-no-me-gusta-facebook_68708-505.jpg?w=1380</w:t>
      </w:r>
    </w:p>
  </w:comment>
  <w:comment w:id="146" w:author="WILLY JHARINTON VIVAS LLOREDA" w:date="2022-09-07T18:45:00Z" w:initials="">
    <w:p w14:paraId="00000677"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678" w14:textId="77777777" w:rsidR="002373E3" w:rsidRDefault="002373E3">
      <w:pPr>
        <w:widowControl w:val="0"/>
        <w:pBdr>
          <w:top w:val="nil"/>
          <w:left w:val="nil"/>
          <w:bottom w:val="nil"/>
          <w:right w:val="nil"/>
          <w:between w:val="nil"/>
        </w:pBdr>
        <w:spacing w:line="240" w:lineRule="auto"/>
        <w:rPr>
          <w:color w:val="000000"/>
        </w:rPr>
      </w:pPr>
    </w:p>
    <w:p w14:paraId="00000679"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plataforma-o-servicio-linea-etapa-madurez-periodo-ciclo-vida-proyecto-implementacion-desarrollo-proyectos-comerciales-ilustracion-plana-vectorial_613284-1294.jpg?w=1380&amp;t=st=1662594184~exp=1662594784~hmac=db3c97c7e4780206e5cde0862bd521876335d9a2f7e391d6d375bb0039d04e5a</w:t>
      </w:r>
    </w:p>
  </w:comment>
  <w:comment w:id="147" w:author="WILLY JHARINTON VIVAS LLOREDA" w:date="2022-09-07T18:47:00Z" w:initials="">
    <w:p w14:paraId="000005E4" w14:textId="77777777" w:rsidR="002373E3" w:rsidRDefault="002373E3">
      <w:pPr>
        <w:widowControl w:val="0"/>
        <w:pBdr>
          <w:top w:val="nil"/>
          <w:left w:val="nil"/>
          <w:bottom w:val="nil"/>
          <w:right w:val="nil"/>
          <w:between w:val="nil"/>
        </w:pBdr>
        <w:spacing w:line="240" w:lineRule="auto"/>
        <w:rPr>
          <w:color w:val="000000"/>
        </w:rPr>
      </w:pPr>
      <w:r>
        <w:rPr>
          <w:color w:val="000000"/>
        </w:rPr>
        <w:t>Imagen de referencia</w:t>
      </w:r>
    </w:p>
    <w:p w14:paraId="000005E5" w14:textId="77777777" w:rsidR="002373E3" w:rsidRDefault="002373E3">
      <w:pPr>
        <w:widowControl w:val="0"/>
        <w:pBdr>
          <w:top w:val="nil"/>
          <w:left w:val="nil"/>
          <w:bottom w:val="nil"/>
          <w:right w:val="nil"/>
          <w:between w:val="nil"/>
        </w:pBdr>
        <w:spacing w:line="240" w:lineRule="auto"/>
        <w:rPr>
          <w:color w:val="000000"/>
        </w:rPr>
      </w:pPr>
    </w:p>
    <w:p w14:paraId="000005E6" w14:textId="77777777" w:rsidR="002373E3" w:rsidRDefault="002373E3">
      <w:pPr>
        <w:widowControl w:val="0"/>
        <w:pBdr>
          <w:top w:val="nil"/>
          <w:left w:val="nil"/>
          <w:bottom w:val="nil"/>
          <w:right w:val="nil"/>
          <w:between w:val="nil"/>
        </w:pBdr>
        <w:spacing w:line="240" w:lineRule="auto"/>
        <w:rPr>
          <w:color w:val="000000"/>
        </w:rPr>
      </w:pPr>
      <w:r>
        <w:rPr>
          <w:color w:val="000000"/>
        </w:rPr>
        <w:t>Fuente: https://img.freepik.com/vector-gratis/ilustracion-concepto-archivos-texto_114360-4402.jpg?w=1380&amp;t=st=1662594413~exp=1662595013~hmac=70bb0436771df59b80c6fd257847ba0651a8801d0f3c00d12478b5c6edaa6904</w:t>
      </w:r>
    </w:p>
  </w:comment>
  <w:comment w:id="148" w:author="WILLY JHARINTON VIVAS LLOREDA" w:date="2022-09-07T19:38:00Z" w:initials="">
    <w:p w14:paraId="00000649"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228131_i344</w:t>
      </w:r>
    </w:p>
  </w:comment>
  <w:comment w:id="149" w:author="WILLY JHARINTON VIVAS LLOREDA" w:date="2022-09-07T19:38:00Z" w:initials="">
    <w:p w14:paraId="00000564" w14:textId="77777777" w:rsidR="002373E3" w:rsidRDefault="002373E3">
      <w:pPr>
        <w:widowControl w:val="0"/>
        <w:pBdr>
          <w:top w:val="nil"/>
          <w:left w:val="nil"/>
          <w:bottom w:val="nil"/>
          <w:right w:val="nil"/>
          <w:between w:val="nil"/>
        </w:pBdr>
        <w:spacing w:line="240" w:lineRule="auto"/>
        <w:rPr>
          <w:color w:val="000000"/>
        </w:rPr>
      </w:pPr>
      <w:r>
        <w:rPr>
          <w:color w:val="000000"/>
        </w:rPr>
        <w:t>Imagen: 228131_i345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5BD" w15:done="0"/>
  <w15:commentEx w15:paraId="000005FA" w15:done="0"/>
  <w15:commentEx w15:paraId="0000062E" w15:done="0"/>
  <w15:commentEx w15:paraId="00000576" w15:done="0"/>
  <w15:commentEx w15:paraId="00000563" w15:done="0"/>
  <w15:commentEx w15:paraId="000005F6" w15:done="0"/>
  <w15:commentEx w15:paraId="00000629" w15:done="0"/>
  <w15:commentEx w15:paraId="000005B5" w15:done="0"/>
  <w15:commentEx w15:paraId="0000057B" w15:done="0"/>
  <w15:commentEx w15:paraId="00000603" w15:done="0"/>
  <w15:commentEx w15:paraId="00000650" w15:done="0"/>
  <w15:commentEx w15:paraId="0000058C" w15:done="0"/>
  <w15:commentEx w15:paraId="00000593" w15:done="0"/>
  <w15:commentEx w15:paraId="000005A4" w15:done="0"/>
  <w15:commentEx w15:paraId="0000063D" w15:done="0"/>
  <w15:commentEx w15:paraId="000005FD" w15:done="0"/>
  <w15:commentEx w15:paraId="00000573" w15:done="0"/>
  <w15:commentEx w15:paraId="000005BB" w15:done="0"/>
  <w15:commentEx w15:paraId="0000055B" w15:done="0"/>
  <w15:commentEx w15:paraId="00000597" w15:done="0"/>
  <w15:commentEx w15:paraId="00000665" w15:done="0"/>
  <w15:commentEx w15:paraId="0000067C" w15:done="0"/>
  <w15:commentEx w15:paraId="00000618" w15:done="0"/>
  <w15:commentEx w15:paraId="0000065B" w15:done="0"/>
  <w15:commentEx w15:paraId="00000676" w15:done="0"/>
  <w15:commentEx w15:paraId="00000647" w15:done="0"/>
  <w15:commentEx w15:paraId="00000641" w15:done="0"/>
  <w15:commentEx w15:paraId="00000631" w15:done="0"/>
  <w15:commentEx w15:paraId="00000670" w15:done="0"/>
  <w15:commentEx w15:paraId="00000625" w15:done="0"/>
  <w15:commentEx w15:paraId="00000634" w15:done="0"/>
  <w15:commentEx w15:paraId="00000615" w15:done="0"/>
  <w15:commentEx w15:paraId="000005D1" w15:done="0"/>
  <w15:commentEx w15:paraId="000005E9" w15:done="0"/>
  <w15:commentEx w15:paraId="000005B0" w15:done="0"/>
  <w15:commentEx w15:paraId="000005EF" w15:done="0"/>
  <w15:commentEx w15:paraId="00000570" w15:done="0"/>
  <w15:commentEx w15:paraId="000005E0" w15:done="0"/>
  <w15:commentEx w15:paraId="0000060C" w15:done="0"/>
  <w15:commentEx w15:paraId="0000064D" w15:done="0"/>
  <w15:commentEx w15:paraId="1B6BCB8D" w15:paraIdParent="0000064D" w15:done="0"/>
  <w15:commentEx w15:paraId="00000673" w15:done="0"/>
  <w15:commentEx w15:paraId="000005C2" w15:done="0"/>
  <w15:commentEx w15:paraId="00000648" w15:done="0"/>
  <w15:commentEx w15:paraId="000005C1" w15:done="0"/>
  <w15:commentEx w15:paraId="000005F0" w15:done="0"/>
  <w15:commentEx w15:paraId="0000063E" w15:done="0"/>
  <w15:commentEx w15:paraId="0000063A" w15:done="0"/>
  <w15:commentEx w15:paraId="000005D7" w15:done="0"/>
  <w15:commentEx w15:paraId="000005EC" w15:done="0"/>
  <w15:commentEx w15:paraId="0000061B" w15:done="0"/>
  <w15:commentEx w15:paraId="000005A0" w15:done="0"/>
  <w15:commentEx w15:paraId="000005A1" w15:paraIdParent="000005A0" w15:done="0"/>
  <w15:commentEx w15:paraId="4A4EE171" w15:paraIdParent="000005A0" w15:done="0"/>
  <w15:commentEx w15:paraId="00000586" w15:done="0"/>
  <w15:commentEx w15:paraId="0000059D" w15:done="0"/>
  <w15:commentEx w15:paraId="000005A8" w15:done="0"/>
  <w15:commentEx w15:paraId="000005F8" w15:done="0"/>
  <w15:commentEx w15:paraId="000005DD" w15:done="0"/>
  <w15:commentEx w15:paraId="00000668" w15:done="0"/>
  <w15:commentEx w15:paraId="0000057F" w15:done="0"/>
  <w15:commentEx w15:paraId="00000621" w15:done="0"/>
  <w15:commentEx w15:paraId="00000656" w15:done="0"/>
  <w15:commentEx w15:paraId="000005B2" w15:done="0"/>
  <w15:commentEx w15:paraId="00000590" w15:done="0"/>
  <w15:commentEx w15:paraId="46ED86ED" w15:done="0"/>
  <w15:commentEx w15:paraId="00000589" w15:done="0"/>
  <w15:commentEx w15:paraId="000005B8" w15:done="0"/>
  <w15:commentEx w15:paraId="000005C9" w15:done="0"/>
  <w15:commentEx w15:paraId="00000606" w15:done="0"/>
  <w15:commentEx w15:paraId="000005F3" w15:done="0"/>
  <w15:commentEx w15:paraId="0000064C" w15:done="0"/>
  <w15:commentEx w15:paraId="0000066D" w15:done="0"/>
  <w15:commentEx w15:paraId="00000637" w15:done="0"/>
  <w15:commentEx w15:paraId="00000662" w15:done="0"/>
  <w15:commentEx w15:paraId="0000060F" w15:done="0"/>
  <w15:commentEx w15:paraId="0000056A" w15:done="0"/>
  <w15:commentEx w15:paraId="000005D4" w15:done="0"/>
  <w15:commentEx w15:paraId="000005CC" w15:done="0"/>
  <w15:commentEx w15:paraId="00000644" w15:done="0"/>
  <w15:commentEx w15:paraId="00000599" w15:done="0"/>
  <w15:commentEx w15:paraId="00000611" w15:done="0"/>
  <w15:commentEx w15:paraId="000005CE" w15:done="0"/>
  <w15:commentEx w15:paraId="000005C7" w15:done="0"/>
  <w15:commentEx w15:paraId="00000658" w15:done="0"/>
  <w15:commentEx w15:paraId="00000560" w15:done="0"/>
  <w15:commentEx w15:paraId="000005FF" w15:done="0"/>
  <w15:commentEx w15:paraId="00000567" w15:done="0"/>
  <w15:commentEx w15:paraId="000005DA" w15:done="0"/>
  <w15:commentEx w15:paraId="000005D2" w15:done="0"/>
  <w15:commentEx w15:paraId="0000055E" w15:done="0"/>
  <w15:commentEx w15:paraId="0000066B" w15:done="0"/>
  <w15:commentEx w15:paraId="00000582" w15:done="0"/>
  <w15:commentEx w15:paraId="000005C0" w15:done="0"/>
  <w15:commentEx w15:paraId="00000622" w15:done="0"/>
  <w15:commentEx w15:paraId="0000065C" w15:done="0"/>
  <w15:commentEx w15:paraId="00000653" w15:done="0"/>
  <w15:commentEx w15:paraId="000005E3" w15:done="0"/>
  <w15:commentEx w15:paraId="0000065F" w15:done="0"/>
  <w15:commentEx w15:paraId="000005AD" w15:done="0"/>
  <w15:commentEx w15:paraId="00000679" w15:done="0"/>
  <w15:commentEx w15:paraId="000005E6" w15:done="0"/>
  <w15:commentEx w15:paraId="00000649" w15:done="0"/>
  <w15:commentEx w15:paraId="000005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A6BD9" w16cex:dateUtc="2022-10-19T17:28:00Z"/>
  <w16cex:commentExtensible w16cex:durableId="26DC7B10" w16cex:dateUtc="2022-09-27T0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5BD" w16cid:durableId="26D5B1F0"/>
  <w16cid:commentId w16cid:paraId="000005FA" w16cid:durableId="26D5B1EF"/>
  <w16cid:commentId w16cid:paraId="0000062E" w16cid:durableId="26D5B1EE"/>
  <w16cid:commentId w16cid:paraId="00000576" w16cid:durableId="26D5B1ED"/>
  <w16cid:commentId w16cid:paraId="00000563" w16cid:durableId="26D5B1EC"/>
  <w16cid:commentId w16cid:paraId="000005F6" w16cid:durableId="26D5B1EB"/>
  <w16cid:commentId w16cid:paraId="00000629" w16cid:durableId="26D5B1EA"/>
  <w16cid:commentId w16cid:paraId="000005B5" w16cid:durableId="26D5B1E9"/>
  <w16cid:commentId w16cid:paraId="0000057B" w16cid:durableId="26D5B1E8"/>
  <w16cid:commentId w16cid:paraId="00000603" w16cid:durableId="26D5B1E4"/>
  <w16cid:commentId w16cid:paraId="00000650" w16cid:durableId="26D5B1E3"/>
  <w16cid:commentId w16cid:paraId="0000058C" w16cid:durableId="26D5B1E2"/>
  <w16cid:commentId w16cid:paraId="00000593" w16cid:durableId="26D5B1E1"/>
  <w16cid:commentId w16cid:paraId="000005A4" w16cid:durableId="26D5B1E0"/>
  <w16cid:commentId w16cid:paraId="0000063D" w16cid:durableId="26D5B1DF"/>
  <w16cid:commentId w16cid:paraId="000005FD" w16cid:durableId="26D5B1DE"/>
  <w16cid:commentId w16cid:paraId="00000573" w16cid:durableId="26D5B1DD"/>
  <w16cid:commentId w16cid:paraId="000005BB" w16cid:durableId="26D5B1DC"/>
  <w16cid:commentId w16cid:paraId="0000055B" w16cid:durableId="26D5B1DB"/>
  <w16cid:commentId w16cid:paraId="00000597" w16cid:durableId="26D5B1DA"/>
  <w16cid:commentId w16cid:paraId="00000665" w16cid:durableId="26D5B1D9"/>
  <w16cid:commentId w16cid:paraId="0000067C" w16cid:durableId="26D5B1D8"/>
  <w16cid:commentId w16cid:paraId="00000618" w16cid:durableId="26D5B1D7"/>
  <w16cid:commentId w16cid:paraId="0000065B" w16cid:durableId="26D5B1D6"/>
  <w16cid:commentId w16cid:paraId="00000676" w16cid:durableId="26D5B1D5"/>
  <w16cid:commentId w16cid:paraId="00000647" w16cid:durableId="26D5B1D4"/>
  <w16cid:commentId w16cid:paraId="00000641" w16cid:durableId="26D5B1D3"/>
  <w16cid:commentId w16cid:paraId="00000631" w16cid:durableId="26D5B1D2"/>
  <w16cid:commentId w16cid:paraId="00000670" w16cid:durableId="26D5B1D1"/>
  <w16cid:commentId w16cid:paraId="00000625" w16cid:durableId="26D5B1D0"/>
  <w16cid:commentId w16cid:paraId="00000634" w16cid:durableId="26D5B1CF"/>
  <w16cid:commentId w16cid:paraId="00000615" w16cid:durableId="26D5B1CE"/>
  <w16cid:commentId w16cid:paraId="000005D1" w16cid:durableId="26D5B1CD"/>
  <w16cid:commentId w16cid:paraId="000005E9" w16cid:durableId="26D5B1CC"/>
  <w16cid:commentId w16cid:paraId="000005B0" w16cid:durableId="26D5B1CB"/>
  <w16cid:commentId w16cid:paraId="000005EF" w16cid:durableId="26D5B1CA"/>
  <w16cid:commentId w16cid:paraId="00000570" w16cid:durableId="26D5B1C9"/>
  <w16cid:commentId w16cid:paraId="000005E0" w16cid:durableId="26D5B1C8"/>
  <w16cid:commentId w16cid:paraId="0000060C" w16cid:durableId="26D5B1C7"/>
  <w16cid:commentId w16cid:paraId="0000064D" w16cid:durableId="26D5B1C6"/>
  <w16cid:commentId w16cid:paraId="1B6BCB8D" w16cid:durableId="26FA6BD9"/>
  <w16cid:commentId w16cid:paraId="00000673" w16cid:durableId="26D5B1C5"/>
  <w16cid:commentId w16cid:paraId="000005C2" w16cid:durableId="26D5B1C4"/>
  <w16cid:commentId w16cid:paraId="00000648" w16cid:durableId="26D5B1C3"/>
  <w16cid:commentId w16cid:paraId="000005C1" w16cid:durableId="26D5B1C2"/>
  <w16cid:commentId w16cid:paraId="000005F0" w16cid:durableId="26D5B1C1"/>
  <w16cid:commentId w16cid:paraId="0000063E" w16cid:durableId="26D5B1C0"/>
  <w16cid:commentId w16cid:paraId="0000063A" w16cid:durableId="26D5B1BF"/>
  <w16cid:commentId w16cid:paraId="000005D7" w16cid:durableId="26D5B1BE"/>
  <w16cid:commentId w16cid:paraId="000005EC" w16cid:durableId="26D5B1BD"/>
  <w16cid:commentId w16cid:paraId="0000061B" w16cid:durableId="26D5B1BC"/>
  <w16cid:commentId w16cid:paraId="000005A0" w16cid:durableId="26D5B1BB"/>
  <w16cid:commentId w16cid:paraId="000005A1" w16cid:durableId="26D5B1BA"/>
  <w16cid:commentId w16cid:paraId="4A4EE171" w16cid:durableId="26D9E15B"/>
  <w16cid:commentId w16cid:paraId="00000586" w16cid:durableId="26D5B1B9"/>
  <w16cid:commentId w16cid:paraId="0000059D" w16cid:durableId="26D5B1B8"/>
  <w16cid:commentId w16cid:paraId="000005A8" w16cid:durableId="26D5B1B7"/>
  <w16cid:commentId w16cid:paraId="000005F8" w16cid:durableId="26D5B1B6"/>
  <w16cid:commentId w16cid:paraId="000005DD" w16cid:durableId="26D5B1B5"/>
  <w16cid:commentId w16cid:paraId="00000668" w16cid:durableId="26D5B1B4"/>
  <w16cid:commentId w16cid:paraId="0000057F" w16cid:durableId="26D5B1B3"/>
  <w16cid:commentId w16cid:paraId="00000621" w16cid:durableId="26D5B1B2"/>
  <w16cid:commentId w16cid:paraId="00000656" w16cid:durableId="26D5B1B1"/>
  <w16cid:commentId w16cid:paraId="000005B2" w16cid:durableId="26D5B1B0"/>
  <w16cid:commentId w16cid:paraId="00000590" w16cid:durableId="26D5B1AF"/>
  <w16cid:commentId w16cid:paraId="46ED86ED" w16cid:durableId="26DC7B10"/>
  <w16cid:commentId w16cid:paraId="00000589" w16cid:durableId="26D5B1AD"/>
  <w16cid:commentId w16cid:paraId="000005B8" w16cid:durableId="26D5B1AC"/>
  <w16cid:commentId w16cid:paraId="000005C9" w16cid:durableId="26D5B1AB"/>
  <w16cid:commentId w16cid:paraId="00000606" w16cid:durableId="26D5B1AA"/>
  <w16cid:commentId w16cid:paraId="000005F3" w16cid:durableId="26D5B1A9"/>
  <w16cid:commentId w16cid:paraId="0000064C" w16cid:durableId="26D5B1A8"/>
  <w16cid:commentId w16cid:paraId="0000066D" w16cid:durableId="26D5B1A7"/>
  <w16cid:commentId w16cid:paraId="00000637" w16cid:durableId="26D5B1A6"/>
  <w16cid:commentId w16cid:paraId="00000662" w16cid:durableId="26D5B1A5"/>
  <w16cid:commentId w16cid:paraId="0000060F" w16cid:durableId="26D5B1A4"/>
  <w16cid:commentId w16cid:paraId="0000056A" w16cid:durableId="26D5B1A3"/>
  <w16cid:commentId w16cid:paraId="000005D4" w16cid:durableId="26D5B1A2"/>
  <w16cid:commentId w16cid:paraId="000005CC" w16cid:durableId="26D5B1A1"/>
  <w16cid:commentId w16cid:paraId="00000644" w16cid:durableId="26D5B1A0"/>
  <w16cid:commentId w16cid:paraId="00000599" w16cid:durableId="26D5B19F"/>
  <w16cid:commentId w16cid:paraId="00000611" w16cid:durableId="26D5B19E"/>
  <w16cid:commentId w16cid:paraId="000005CE" w16cid:durableId="26D5B19D"/>
  <w16cid:commentId w16cid:paraId="000005C7" w16cid:durableId="26D5B19C"/>
  <w16cid:commentId w16cid:paraId="00000658" w16cid:durableId="26D5B19B"/>
  <w16cid:commentId w16cid:paraId="00000560" w16cid:durableId="26D5B19A"/>
  <w16cid:commentId w16cid:paraId="000005FF" w16cid:durableId="26D5B199"/>
  <w16cid:commentId w16cid:paraId="00000567" w16cid:durableId="26D5B198"/>
  <w16cid:commentId w16cid:paraId="000005DA" w16cid:durableId="26D5B197"/>
  <w16cid:commentId w16cid:paraId="000005D2" w16cid:durableId="26D5B196"/>
  <w16cid:commentId w16cid:paraId="0000055E" w16cid:durableId="26D5B195"/>
  <w16cid:commentId w16cid:paraId="0000066B" w16cid:durableId="26D5B194"/>
  <w16cid:commentId w16cid:paraId="00000582" w16cid:durableId="26D5B193"/>
  <w16cid:commentId w16cid:paraId="000005C0" w16cid:durableId="26D5B192"/>
  <w16cid:commentId w16cid:paraId="00000622" w16cid:durableId="26D5B191"/>
  <w16cid:commentId w16cid:paraId="0000065C" w16cid:durableId="26D5B190"/>
  <w16cid:commentId w16cid:paraId="00000653" w16cid:durableId="26D5B18F"/>
  <w16cid:commentId w16cid:paraId="000005E3" w16cid:durableId="26D5B18E"/>
  <w16cid:commentId w16cid:paraId="0000065F" w16cid:durableId="26D5B18D"/>
  <w16cid:commentId w16cid:paraId="000005AD" w16cid:durableId="26D5B18C"/>
  <w16cid:commentId w16cid:paraId="00000679" w16cid:durableId="26D5B18B"/>
  <w16cid:commentId w16cid:paraId="000005E6" w16cid:durableId="26D5B18A"/>
  <w16cid:commentId w16cid:paraId="00000649" w16cid:durableId="26D5B189"/>
  <w16cid:commentId w16cid:paraId="00000564" w16cid:durableId="26D5B1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79099" w14:textId="77777777" w:rsidR="007E40F1" w:rsidRDefault="007E40F1">
      <w:pPr>
        <w:spacing w:line="240" w:lineRule="auto"/>
      </w:pPr>
      <w:r>
        <w:separator/>
      </w:r>
    </w:p>
  </w:endnote>
  <w:endnote w:type="continuationSeparator" w:id="0">
    <w:p w14:paraId="14ECACE9" w14:textId="77777777" w:rsidR="007E40F1" w:rsidRDefault="007E40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58" w14:textId="77777777" w:rsidR="002373E3" w:rsidRDefault="002373E3">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18EF1DE3" wp14:editId="285A5EC4">
          <wp:simplePos x="0" y="0"/>
          <wp:positionH relativeFrom="column">
            <wp:posOffset>-1063621</wp:posOffset>
          </wp:positionH>
          <wp:positionV relativeFrom="paragraph">
            <wp:posOffset>-277120</wp:posOffset>
          </wp:positionV>
          <wp:extent cx="10671819" cy="887683"/>
          <wp:effectExtent l="0" t="0" r="0" b="0"/>
          <wp:wrapNone/>
          <wp:docPr id="7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95358" w14:textId="77777777" w:rsidR="007E40F1" w:rsidRDefault="007E40F1">
      <w:pPr>
        <w:spacing w:line="240" w:lineRule="auto"/>
      </w:pPr>
      <w:r>
        <w:separator/>
      </w:r>
    </w:p>
  </w:footnote>
  <w:footnote w:type="continuationSeparator" w:id="0">
    <w:p w14:paraId="6651FE38" w14:textId="77777777" w:rsidR="007E40F1" w:rsidRDefault="007E40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56" w14:textId="77777777" w:rsidR="002373E3" w:rsidRDefault="002373E3">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4663CDF2" wp14:editId="7DE099E6">
          <wp:simplePos x="0" y="0"/>
          <wp:positionH relativeFrom="column">
            <wp:posOffset>-1080131</wp:posOffset>
          </wp:positionH>
          <wp:positionV relativeFrom="paragraph">
            <wp:posOffset>-285111</wp:posOffset>
          </wp:positionV>
          <wp:extent cx="10679430" cy="1009015"/>
          <wp:effectExtent l="0" t="0" r="0" b="0"/>
          <wp:wrapSquare wrapText="bothSides" distT="0" distB="0" distL="114300" distR="114300"/>
          <wp:docPr id="7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C7CF65B" wp14:editId="5103C6D1">
              <wp:simplePos x="0" y="0"/>
              <wp:positionH relativeFrom="column">
                <wp:posOffset>7800471</wp:posOffset>
              </wp:positionH>
              <wp:positionV relativeFrom="paragraph">
                <wp:posOffset>-353679</wp:posOffset>
              </wp:positionV>
              <wp:extent cx="823595" cy="1164590"/>
              <wp:effectExtent l="0" t="0" r="0" b="0"/>
              <wp:wrapNone/>
              <wp:docPr id="680" name="Rectángulo 680"/>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2373E3" w:rsidRDefault="002373E3" w:rsidP="00C3781B">
                          <w:pPr>
                            <w:spacing w:line="240" w:lineRule="auto"/>
                            <w:ind w:hanging="2"/>
                          </w:pPr>
                          <w:r>
                            <w:rPr>
                              <w:noProof/>
                              <w:lang w:val="es-419" w:eastAsia="es-419"/>
                            </w:rPr>
                            <w:drawing>
                              <wp:inline distT="0" distB="0" distL="0" distR="0" wp14:anchorId="2DF23BC1" wp14:editId="40EB1795">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2C7CF65B" id="Rectángulo 680"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647CB2BD" w14:textId="77777777" w:rsidR="002373E3" w:rsidRDefault="002373E3" w:rsidP="00C3781B">
                    <w:pPr>
                      <w:spacing w:line="240" w:lineRule="auto"/>
                      <w:ind w:hanging="2"/>
                    </w:pPr>
                    <w:r>
                      <w:rPr>
                        <w:noProof/>
                        <w:lang w:val="es-419" w:eastAsia="es-419"/>
                      </w:rPr>
                      <w:drawing>
                        <wp:inline distT="0" distB="0" distL="0" distR="0" wp14:anchorId="2DF23BC1" wp14:editId="40EB1795">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557" w14:textId="77777777" w:rsidR="002373E3" w:rsidRDefault="002373E3">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76088"/>
    <w:multiLevelType w:val="multilevel"/>
    <w:tmpl w:val="21C268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8E2752"/>
    <w:multiLevelType w:val="hybridMultilevel"/>
    <w:tmpl w:val="7BE6BC86"/>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1B776041"/>
    <w:multiLevelType w:val="multilevel"/>
    <w:tmpl w:val="C8CA9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1C83294"/>
    <w:multiLevelType w:val="multilevel"/>
    <w:tmpl w:val="2F16C3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364977"/>
    <w:multiLevelType w:val="multilevel"/>
    <w:tmpl w:val="2C24E9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301FBA"/>
    <w:multiLevelType w:val="multilevel"/>
    <w:tmpl w:val="A0D0CA9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2BB503A6"/>
    <w:multiLevelType w:val="multilevel"/>
    <w:tmpl w:val="618E11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F767147"/>
    <w:multiLevelType w:val="multilevel"/>
    <w:tmpl w:val="0C963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EF74CCE"/>
    <w:multiLevelType w:val="multilevel"/>
    <w:tmpl w:val="66F40D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3E5E0E"/>
    <w:multiLevelType w:val="multilevel"/>
    <w:tmpl w:val="FDE853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478D290C"/>
    <w:multiLevelType w:val="multilevel"/>
    <w:tmpl w:val="CE2CED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A91132"/>
    <w:multiLevelType w:val="multilevel"/>
    <w:tmpl w:val="AB625B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54E36097"/>
    <w:multiLevelType w:val="multilevel"/>
    <w:tmpl w:val="8696CA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59A8459D"/>
    <w:multiLevelType w:val="multilevel"/>
    <w:tmpl w:val="A2ECAC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5D3339DF"/>
    <w:multiLevelType w:val="multilevel"/>
    <w:tmpl w:val="AC20BC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DAD74ED"/>
    <w:multiLevelType w:val="multilevel"/>
    <w:tmpl w:val="12602B2E"/>
    <w:lvl w:ilvl="0">
      <w:start w:val="1"/>
      <w:numFmt w:val="decimal"/>
      <w:lvlText w:val="%1."/>
      <w:lvlJc w:val="left"/>
      <w:pPr>
        <w:ind w:left="709" w:hanging="357"/>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16" w15:restartNumberingAfterBreak="0">
    <w:nsid w:val="5F1C6F93"/>
    <w:multiLevelType w:val="multilevel"/>
    <w:tmpl w:val="58F2AF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13614F2"/>
    <w:multiLevelType w:val="multilevel"/>
    <w:tmpl w:val="77462E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7CE1F98"/>
    <w:multiLevelType w:val="multilevel"/>
    <w:tmpl w:val="9196ACAE"/>
    <w:lvl w:ilvl="0">
      <w:start w:val="1"/>
      <w:numFmt w:val="bullet"/>
      <w:pStyle w:val="Ttulo1"/>
      <w:lvlText w:val="●"/>
      <w:lvlJc w:val="left"/>
      <w:pPr>
        <w:ind w:left="720" w:hanging="360"/>
      </w:pPr>
      <w:rPr>
        <w:rFonts w:ascii="Noto Sans Symbols" w:eastAsia="Noto Sans Symbols" w:hAnsi="Noto Sans Symbols" w:cs="Noto Sans Symbols"/>
      </w:rPr>
    </w:lvl>
    <w:lvl w:ilvl="1">
      <w:start w:val="1"/>
      <w:numFmt w:val="bullet"/>
      <w:pStyle w:val="Ttulo2"/>
      <w:lvlText w:val="o"/>
      <w:lvlJc w:val="left"/>
      <w:pPr>
        <w:ind w:left="1440" w:hanging="360"/>
      </w:pPr>
      <w:rPr>
        <w:rFonts w:ascii="Courier New" w:eastAsia="Courier New" w:hAnsi="Courier New" w:cs="Courier New"/>
      </w:rPr>
    </w:lvl>
    <w:lvl w:ilvl="2">
      <w:start w:val="1"/>
      <w:numFmt w:val="bullet"/>
      <w:pStyle w:val="Ttulo3"/>
      <w:lvlText w:val="▪"/>
      <w:lvlJc w:val="left"/>
      <w:pPr>
        <w:ind w:left="2160" w:hanging="360"/>
      </w:pPr>
      <w:rPr>
        <w:rFonts w:ascii="Noto Sans Symbols" w:eastAsia="Noto Sans Symbols" w:hAnsi="Noto Sans Symbols" w:cs="Noto Sans Symbols"/>
      </w:rPr>
    </w:lvl>
    <w:lvl w:ilvl="3">
      <w:start w:val="1"/>
      <w:numFmt w:val="bullet"/>
      <w:pStyle w:val="Ttulo4"/>
      <w:lvlText w:val="●"/>
      <w:lvlJc w:val="left"/>
      <w:pPr>
        <w:ind w:left="2880" w:hanging="360"/>
      </w:pPr>
      <w:rPr>
        <w:rFonts w:ascii="Noto Sans Symbols" w:eastAsia="Noto Sans Symbols" w:hAnsi="Noto Sans Symbols" w:cs="Noto Sans Symbols"/>
      </w:rPr>
    </w:lvl>
    <w:lvl w:ilvl="4">
      <w:start w:val="1"/>
      <w:numFmt w:val="bullet"/>
      <w:pStyle w:val="Ttulo5"/>
      <w:lvlText w:val="o"/>
      <w:lvlJc w:val="left"/>
      <w:pPr>
        <w:ind w:left="3600" w:hanging="360"/>
      </w:pPr>
      <w:rPr>
        <w:rFonts w:ascii="Courier New" w:eastAsia="Courier New" w:hAnsi="Courier New" w:cs="Courier New"/>
      </w:rPr>
    </w:lvl>
    <w:lvl w:ilvl="5">
      <w:start w:val="1"/>
      <w:numFmt w:val="bullet"/>
      <w:pStyle w:val="Ttulo6"/>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19" w15:restartNumberingAfterBreak="0">
    <w:nsid w:val="6D800F64"/>
    <w:multiLevelType w:val="multilevel"/>
    <w:tmpl w:val="5E88E4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E7720E1"/>
    <w:multiLevelType w:val="multilevel"/>
    <w:tmpl w:val="45AAEA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EFE4DD4"/>
    <w:multiLevelType w:val="multilevel"/>
    <w:tmpl w:val="0EB8F352"/>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6FBA748A"/>
    <w:multiLevelType w:val="multilevel"/>
    <w:tmpl w:val="5BCACC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8D97703"/>
    <w:multiLevelType w:val="multilevel"/>
    <w:tmpl w:val="0DDE65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E86247C"/>
    <w:multiLevelType w:val="multilevel"/>
    <w:tmpl w:val="D63AFE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08113004">
    <w:abstractNumId w:val="5"/>
  </w:num>
  <w:num w:numId="2" w16cid:durableId="1870605916">
    <w:abstractNumId w:val="10"/>
  </w:num>
  <w:num w:numId="3" w16cid:durableId="1904950249">
    <w:abstractNumId w:val="0"/>
  </w:num>
  <w:num w:numId="4" w16cid:durableId="431053653">
    <w:abstractNumId w:val="16"/>
  </w:num>
  <w:num w:numId="5" w16cid:durableId="335160036">
    <w:abstractNumId w:val="24"/>
  </w:num>
  <w:num w:numId="6" w16cid:durableId="1907298460">
    <w:abstractNumId w:val="15"/>
  </w:num>
  <w:num w:numId="7" w16cid:durableId="1903176230">
    <w:abstractNumId w:val="20"/>
  </w:num>
  <w:num w:numId="8" w16cid:durableId="790438107">
    <w:abstractNumId w:val="12"/>
  </w:num>
  <w:num w:numId="9" w16cid:durableId="1300765468">
    <w:abstractNumId w:val="4"/>
  </w:num>
  <w:num w:numId="10" w16cid:durableId="1342003951">
    <w:abstractNumId w:val="7"/>
  </w:num>
  <w:num w:numId="11" w16cid:durableId="1252086313">
    <w:abstractNumId w:val="3"/>
  </w:num>
  <w:num w:numId="12" w16cid:durableId="1274703697">
    <w:abstractNumId w:val="22"/>
  </w:num>
  <w:num w:numId="13" w16cid:durableId="115874092">
    <w:abstractNumId w:val="2"/>
  </w:num>
  <w:num w:numId="14" w16cid:durableId="1005401710">
    <w:abstractNumId w:val="17"/>
  </w:num>
  <w:num w:numId="15" w16cid:durableId="446897644">
    <w:abstractNumId w:val="8"/>
  </w:num>
  <w:num w:numId="16" w16cid:durableId="1124078645">
    <w:abstractNumId w:val="13"/>
  </w:num>
  <w:num w:numId="17" w16cid:durableId="1242182300">
    <w:abstractNumId w:val="21"/>
  </w:num>
  <w:num w:numId="18" w16cid:durableId="1510484017">
    <w:abstractNumId w:val="6"/>
  </w:num>
  <w:num w:numId="19" w16cid:durableId="1561407744">
    <w:abstractNumId w:val="11"/>
  </w:num>
  <w:num w:numId="20" w16cid:durableId="650600252">
    <w:abstractNumId w:val="9"/>
  </w:num>
  <w:num w:numId="21" w16cid:durableId="483817407">
    <w:abstractNumId w:val="23"/>
  </w:num>
  <w:num w:numId="22" w16cid:durableId="2065905262">
    <w:abstractNumId w:val="14"/>
  </w:num>
  <w:num w:numId="23" w16cid:durableId="1416366598">
    <w:abstractNumId w:val="19"/>
  </w:num>
  <w:num w:numId="24" w16cid:durableId="1735468315">
    <w:abstractNumId w:val="18"/>
  </w:num>
  <w:num w:numId="25" w16cid:durableId="29363317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rson w15:author="WILLY JHARINTON VIVAS LLOREDA">
    <w15:presenceInfo w15:providerId="AD" w15:userId="S::willyvivas0337@correo.itm.edu.co::0acaec41-7487-4c3b-9611-069ee97f24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74D"/>
    <w:rsid w:val="00020246"/>
    <w:rsid w:val="000267EF"/>
    <w:rsid w:val="00040A6A"/>
    <w:rsid w:val="000453B4"/>
    <w:rsid w:val="000468DB"/>
    <w:rsid w:val="00051740"/>
    <w:rsid w:val="00056E36"/>
    <w:rsid w:val="00065260"/>
    <w:rsid w:val="00072D45"/>
    <w:rsid w:val="00082B1A"/>
    <w:rsid w:val="000877B0"/>
    <w:rsid w:val="00097E45"/>
    <w:rsid w:val="000A7A79"/>
    <w:rsid w:val="000B05BC"/>
    <w:rsid w:val="000B1313"/>
    <w:rsid w:val="000B659A"/>
    <w:rsid w:val="000C1432"/>
    <w:rsid w:val="000C5A4A"/>
    <w:rsid w:val="000D7315"/>
    <w:rsid w:val="000F1AC6"/>
    <w:rsid w:val="000F374F"/>
    <w:rsid w:val="001232B4"/>
    <w:rsid w:val="0013143B"/>
    <w:rsid w:val="00153045"/>
    <w:rsid w:val="001550DF"/>
    <w:rsid w:val="001577BD"/>
    <w:rsid w:val="00160E5E"/>
    <w:rsid w:val="00164079"/>
    <w:rsid w:val="001706B9"/>
    <w:rsid w:val="001816AF"/>
    <w:rsid w:val="00190831"/>
    <w:rsid w:val="001929BB"/>
    <w:rsid w:val="0019371C"/>
    <w:rsid w:val="001A105E"/>
    <w:rsid w:val="001A3775"/>
    <w:rsid w:val="001B298F"/>
    <w:rsid w:val="001D0AA8"/>
    <w:rsid w:val="00210A3C"/>
    <w:rsid w:val="002174BA"/>
    <w:rsid w:val="002319E0"/>
    <w:rsid w:val="00236321"/>
    <w:rsid w:val="002373E3"/>
    <w:rsid w:val="0024079E"/>
    <w:rsid w:val="00244115"/>
    <w:rsid w:val="00262516"/>
    <w:rsid w:val="00267294"/>
    <w:rsid w:val="00273F2C"/>
    <w:rsid w:val="00274223"/>
    <w:rsid w:val="00277CCF"/>
    <w:rsid w:val="002970D7"/>
    <w:rsid w:val="002A3DC5"/>
    <w:rsid w:val="002B149D"/>
    <w:rsid w:val="002C56D5"/>
    <w:rsid w:val="002D0CEA"/>
    <w:rsid w:val="002D39E1"/>
    <w:rsid w:val="002E67D0"/>
    <w:rsid w:val="002E76A8"/>
    <w:rsid w:val="002F51AE"/>
    <w:rsid w:val="00307521"/>
    <w:rsid w:val="00325DCB"/>
    <w:rsid w:val="003329A6"/>
    <w:rsid w:val="00335FE8"/>
    <w:rsid w:val="00342E24"/>
    <w:rsid w:val="00384520"/>
    <w:rsid w:val="003870AB"/>
    <w:rsid w:val="00391997"/>
    <w:rsid w:val="00391C0D"/>
    <w:rsid w:val="0039446C"/>
    <w:rsid w:val="003A63C2"/>
    <w:rsid w:val="003A7671"/>
    <w:rsid w:val="003C3D3F"/>
    <w:rsid w:val="003F189A"/>
    <w:rsid w:val="004018CF"/>
    <w:rsid w:val="004215C9"/>
    <w:rsid w:val="0043151F"/>
    <w:rsid w:val="004332AC"/>
    <w:rsid w:val="00437927"/>
    <w:rsid w:val="0045327E"/>
    <w:rsid w:val="004D4E1F"/>
    <w:rsid w:val="004F310C"/>
    <w:rsid w:val="005025C7"/>
    <w:rsid w:val="00505A59"/>
    <w:rsid w:val="0051605B"/>
    <w:rsid w:val="0052015D"/>
    <w:rsid w:val="00526F79"/>
    <w:rsid w:val="00533835"/>
    <w:rsid w:val="00536DCC"/>
    <w:rsid w:val="00537107"/>
    <w:rsid w:val="00550021"/>
    <w:rsid w:val="00557B91"/>
    <w:rsid w:val="00574C60"/>
    <w:rsid w:val="00575344"/>
    <w:rsid w:val="005C0BD3"/>
    <w:rsid w:val="005C2E13"/>
    <w:rsid w:val="005D5AE7"/>
    <w:rsid w:val="005D7C3C"/>
    <w:rsid w:val="005E07FD"/>
    <w:rsid w:val="005E553C"/>
    <w:rsid w:val="00600FCB"/>
    <w:rsid w:val="00605C39"/>
    <w:rsid w:val="00622EA8"/>
    <w:rsid w:val="00626FEA"/>
    <w:rsid w:val="00627885"/>
    <w:rsid w:val="00646411"/>
    <w:rsid w:val="00652673"/>
    <w:rsid w:val="006546F0"/>
    <w:rsid w:val="006555B2"/>
    <w:rsid w:val="006611FE"/>
    <w:rsid w:val="00671D23"/>
    <w:rsid w:val="0067447C"/>
    <w:rsid w:val="00681853"/>
    <w:rsid w:val="00682220"/>
    <w:rsid w:val="00687E82"/>
    <w:rsid w:val="00691E12"/>
    <w:rsid w:val="00694042"/>
    <w:rsid w:val="006C1518"/>
    <w:rsid w:val="006F579B"/>
    <w:rsid w:val="007029D5"/>
    <w:rsid w:val="00706B62"/>
    <w:rsid w:val="00706D23"/>
    <w:rsid w:val="00711A84"/>
    <w:rsid w:val="007232FB"/>
    <w:rsid w:val="00733F32"/>
    <w:rsid w:val="00740E11"/>
    <w:rsid w:val="007537DE"/>
    <w:rsid w:val="007555FF"/>
    <w:rsid w:val="00760A5E"/>
    <w:rsid w:val="007641E4"/>
    <w:rsid w:val="007668D3"/>
    <w:rsid w:val="00776AAA"/>
    <w:rsid w:val="007929C0"/>
    <w:rsid w:val="00793CD2"/>
    <w:rsid w:val="00795417"/>
    <w:rsid w:val="007A0992"/>
    <w:rsid w:val="007B363B"/>
    <w:rsid w:val="007C0B5B"/>
    <w:rsid w:val="007E40F1"/>
    <w:rsid w:val="007E4F42"/>
    <w:rsid w:val="007E5A15"/>
    <w:rsid w:val="007E728E"/>
    <w:rsid w:val="007F3127"/>
    <w:rsid w:val="007F31B8"/>
    <w:rsid w:val="007F71D4"/>
    <w:rsid w:val="00806BC6"/>
    <w:rsid w:val="00813010"/>
    <w:rsid w:val="0082475C"/>
    <w:rsid w:val="0083063A"/>
    <w:rsid w:val="00841D02"/>
    <w:rsid w:val="008426DC"/>
    <w:rsid w:val="00854E08"/>
    <w:rsid w:val="008551B2"/>
    <w:rsid w:val="00867F43"/>
    <w:rsid w:val="008838C7"/>
    <w:rsid w:val="00887D31"/>
    <w:rsid w:val="008938D4"/>
    <w:rsid w:val="008A5597"/>
    <w:rsid w:val="008B0D20"/>
    <w:rsid w:val="008C3D4E"/>
    <w:rsid w:val="008D1FE5"/>
    <w:rsid w:val="008E0806"/>
    <w:rsid w:val="008F286F"/>
    <w:rsid w:val="008F5EAE"/>
    <w:rsid w:val="009126FF"/>
    <w:rsid w:val="0093677B"/>
    <w:rsid w:val="00943028"/>
    <w:rsid w:val="009543E4"/>
    <w:rsid w:val="0095444E"/>
    <w:rsid w:val="00954ABB"/>
    <w:rsid w:val="00993AB1"/>
    <w:rsid w:val="009955CA"/>
    <w:rsid w:val="009C14C3"/>
    <w:rsid w:val="009C64EE"/>
    <w:rsid w:val="009C79F0"/>
    <w:rsid w:val="009E1866"/>
    <w:rsid w:val="009E6E40"/>
    <w:rsid w:val="009F44EF"/>
    <w:rsid w:val="00A02E27"/>
    <w:rsid w:val="00A05FB5"/>
    <w:rsid w:val="00A06C34"/>
    <w:rsid w:val="00A0723C"/>
    <w:rsid w:val="00A109DF"/>
    <w:rsid w:val="00A1136A"/>
    <w:rsid w:val="00A16551"/>
    <w:rsid w:val="00A24A7E"/>
    <w:rsid w:val="00A275AB"/>
    <w:rsid w:val="00A30D2D"/>
    <w:rsid w:val="00A34545"/>
    <w:rsid w:val="00A3457B"/>
    <w:rsid w:val="00A80A24"/>
    <w:rsid w:val="00A923EE"/>
    <w:rsid w:val="00A94185"/>
    <w:rsid w:val="00A94F9A"/>
    <w:rsid w:val="00AB2A35"/>
    <w:rsid w:val="00AB79DE"/>
    <w:rsid w:val="00AC5740"/>
    <w:rsid w:val="00AC5AEA"/>
    <w:rsid w:val="00AD1DD5"/>
    <w:rsid w:val="00AD4848"/>
    <w:rsid w:val="00AD560E"/>
    <w:rsid w:val="00AF1800"/>
    <w:rsid w:val="00AF5B91"/>
    <w:rsid w:val="00AF642D"/>
    <w:rsid w:val="00B135B1"/>
    <w:rsid w:val="00B2379F"/>
    <w:rsid w:val="00B23F08"/>
    <w:rsid w:val="00B25452"/>
    <w:rsid w:val="00B31FE9"/>
    <w:rsid w:val="00B355C0"/>
    <w:rsid w:val="00B44788"/>
    <w:rsid w:val="00B4672C"/>
    <w:rsid w:val="00B56AB2"/>
    <w:rsid w:val="00B71576"/>
    <w:rsid w:val="00B91926"/>
    <w:rsid w:val="00B91BFE"/>
    <w:rsid w:val="00BA58AB"/>
    <w:rsid w:val="00BA6DD0"/>
    <w:rsid w:val="00BB0F42"/>
    <w:rsid w:val="00BB6C81"/>
    <w:rsid w:val="00BC23A6"/>
    <w:rsid w:val="00BC3A8E"/>
    <w:rsid w:val="00BC3F8C"/>
    <w:rsid w:val="00BC73D6"/>
    <w:rsid w:val="00BD4546"/>
    <w:rsid w:val="00BE22D9"/>
    <w:rsid w:val="00BE5401"/>
    <w:rsid w:val="00BF423A"/>
    <w:rsid w:val="00BF4525"/>
    <w:rsid w:val="00C121A9"/>
    <w:rsid w:val="00C234B8"/>
    <w:rsid w:val="00C27C61"/>
    <w:rsid w:val="00C3781B"/>
    <w:rsid w:val="00C44CD1"/>
    <w:rsid w:val="00C56C6C"/>
    <w:rsid w:val="00C65E85"/>
    <w:rsid w:val="00C66CE5"/>
    <w:rsid w:val="00C71695"/>
    <w:rsid w:val="00C800BB"/>
    <w:rsid w:val="00C87F5D"/>
    <w:rsid w:val="00CA2E61"/>
    <w:rsid w:val="00CA699F"/>
    <w:rsid w:val="00CB4D6C"/>
    <w:rsid w:val="00CC100C"/>
    <w:rsid w:val="00CD556E"/>
    <w:rsid w:val="00CE687A"/>
    <w:rsid w:val="00CF141A"/>
    <w:rsid w:val="00CF649C"/>
    <w:rsid w:val="00D0157F"/>
    <w:rsid w:val="00D15EEF"/>
    <w:rsid w:val="00D243C7"/>
    <w:rsid w:val="00D25326"/>
    <w:rsid w:val="00D34BE0"/>
    <w:rsid w:val="00D372AE"/>
    <w:rsid w:val="00D4061F"/>
    <w:rsid w:val="00D75676"/>
    <w:rsid w:val="00D81566"/>
    <w:rsid w:val="00D84096"/>
    <w:rsid w:val="00DC1588"/>
    <w:rsid w:val="00DC3361"/>
    <w:rsid w:val="00DC43B1"/>
    <w:rsid w:val="00DC63EB"/>
    <w:rsid w:val="00DD5297"/>
    <w:rsid w:val="00DD7819"/>
    <w:rsid w:val="00DE71C8"/>
    <w:rsid w:val="00DF1EE6"/>
    <w:rsid w:val="00DF3A3E"/>
    <w:rsid w:val="00DF7E0F"/>
    <w:rsid w:val="00E0517F"/>
    <w:rsid w:val="00E22243"/>
    <w:rsid w:val="00E2274D"/>
    <w:rsid w:val="00E2744A"/>
    <w:rsid w:val="00E274F0"/>
    <w:rsid w:val="00E3085F"/>
    <w:rsid w:val="00E34C4B"/>
    <w:rsid w:val="00E41B1F"/>
    <w:rsid w:val="00E53965"/>
    <w:rsid w:val="00E655CC"/>
    <w:rsid w:val="00E74186"/>
    <w:rsid w:val="00E77609"/>
    <w:rsid w:val="00E86DA5"/>
    <w:rsid w:val="00EB4C16"/>
    <w:rsid w:val="00EC0382"/>
    <w:rsid w:val="00ED09D2"/>
    <w:rsid w:val="00ED19A7"/>
    <w:rsid w:val="00EE68F9"/>
    <w:rsid w:val="00F21D9D"/>
    <w:rsid w:val="00F2480F"/>
    <w:rsid w:val="00F3233A"/>
    <w:rsid w:val="00F32C5A"/>
    <w:rsid w:val="00F37320"/>
    <w:rsid w:val="00F52581"/>
    <w:rsid w:val="00F61C55"/>
    <w:rsid w:val="00F71A1D"/>
    <w:rsid w:val="00F72533"/>
    <w:rsid w:val="00F91573"/>
    <w:rsid w:val="00F93AA6"/>
    <w:rsid w:val="00F96819"/>
    <w:rsid w:val="00FA2BD3"/>
    <w:rsid w:val="00FB0101"/>
    <w:rsid w:val="00FB1BA1"/>
    <w:rsid w:val="00FC399C"/>
    <w:rsid w:val="00FE0AC4"/>
    <w:rsid w:val="00FE599A"/>
    <w:rsid w:val="00FE5BEA"/>
    <w:rsid w:val="00FF4DB1"/>
    <w:rsid w:val="00FF72F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E8333"/>
  <w15:docId w15:val="{68B14256-0470-4254-8F84-480BD366C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B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516"/>
  </w:style>
  <w:style w:type="paragraph" w:styleId="Ttulo1">
    <w:name w:val="heading 1"/>
    <w:basedOn w:val="Normal"/>
    <w:next w:val="Normal"/>
    <w:link w:val="Ttulo1Car"/>
    <w:uiPriority w:val="9"/>
    <w:qFormat/>
    <w:rsid w:val="005D18EE"/>
    <w:pPr>
      <w:keepNext/>
      <w:keepLines/>
      <w:numPr>
        <w:numId w:val="24"/>
      </w:numPr>
      <w:spacing w:before="100" w:beforeAutospacing="1" w:after="120" w:line="240" w:lineRule="auto"/>
      <w:outlineLvl w:val="0"/>
    </w:pPr>
    <w:rPr>
      <w:b/>
      <w:color w:val="000000" w:themeColor="text1"/>
      <w:szCs w:val="40"/>
    </w:rPr>
  </w:style>
  <w:style w:type="paragraph" w:styleId="Ttulo2">
    <w:name w:val="heading 2"/>
    <w:basedOn w:val="Normal"/>
    <w:next w:val="Normal"/>
    <w:uiPriority w:val="9"/>
    <w:unhideWhenUsed/>
    <w:qFormat/>
    <w:rsid w:val="00864C8A"/>
    <w:pPr>
      <w:numPr>
        <w:ilvl w:val="1"/>
        <w:numId w:val="24"/>
      </w:numPr>
      <w:outlineLvl w:val="1"/>
    </w:pPr>
    <w:rPr>
      <w:b/>
    </w:rPr>
  </w:style>
  <w:style w:type="paragraph" w:styleId="Ttulo3">
    <w:name w:val="heading 3"/>
    <w:basedOn w:val="Normal"/>
    <w:next w:val="Normal"/>
    <w:uiPriority w:val="9"/>
    <w:semiHidden/>
    <w:unhideWhenUsed/>
    <w:qFormat/>
    <w:rsid w:val="00DF4B48"/>
    <w:pPr>
      <w:keepNext/>
      <w:keepLines/>
      <w:numPr>
        <w:ilvl w:val="2"/>
        <w:numId w:val="24"/>
      </w:numPr>
      <w:spacing w:before="320" w:after="80"/>
      <w:outlineLvl w:val="2"/>
    </w:pPr>
    <w:rPr>
      <w:b/>
      <w:szCs w:val="28"/>
    </w:rPr>
  </w:style>
  <w:style w:type="paragraph" w:styleId="Ttulo4">
    <w:name w:val="heading 4"/>
    <w:basedOn w:val="Normal"/>
    <w:next w:val="Normal"/>
    <w:uiPriority w:val="9"/>
    <w:semiHidden/>
    <w:unhideWhenUsed/>
    <w:qFormat/>
    <w:pPr>
      <w:keepNext/>
      <w:keepLines/>
      <w:numPr>
        <w:ilvl w:val="3"/>
        <w:numId w:val="24"/>
      </w:numPr>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numPr>
        <w:ilvl w:val="4"/>
        <w:numId w:val="24"/>
      </w:numPr>
      <w:spacing w:before="240" w:after="80"/>
      <w:outlineLvl w:val="4"/>
    </w:pPr>
    <w:rPr>
      <w:color w:val="666666"/>
    </w:rPr>
  </w:style>
  <w:style w:type="paragraph" w:styleId="Ttulo6">
    <w:name w:val="heading 6"/>
    <w:basedOn w:val="Normal"/>
    <w:next w:val="Normal"/>
    <w:uiPriority w:val="9"/>
    <w:semiHidden/>
    <w:unhideWhenUsed/>
    <w:qFormat/>
    <w:pPr>
      <w:keepNext/>
      <w:keepLines/>
      <w:numPr>
        <w:ilvl w:val="5"/>
        <w:numId w:val="24"/>
      </w:numPr>
      <w:spacing w:before="240" w:after="80"/>
      <w:outlineLvl w:val="5"/>
    </w:pPr>
    <w:rPr>
      <w:i/>
      <w:color w:val="666666"/>
    </w:rPr>
  </w:style>
  <w:style w:type="paragraph" w:styleId="Ttulo7">
    <w:name w:val="heading 7"/>
    <w:basedOn w:val="Normal"/>
    <w:next w:val="Normal"/>
    <w:link w:val="Ttulo7Car"/>
    <w:uiPriority w:val="9"/>
    <w:semiHidden/>
    <w:unhideWhenUsed/>
    <w:qFormat/>
    <w:rsid w:val="005D0526"/>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5D0526"/>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D0526"/>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3"/>
    <w:tblPr>
      <w:tblStyleRowBandSize w:val="1"/>
      <w:tblStyleColBandSize w:val="1"/>
      <w:tblCellMar>
        <w:top w:w="100" w:type="dxa"/>
        <w:left w:w="100" w:type="dxa"/>
        <w:bottom w:w="100" w:type="dxa"/>
        <w:right w:w="100" w:type="dxa"/>
      </w:tblCellMar>
    </w:tblPr>
  </w:style>
  <w:style w:type="table" w:customStyle="1" w:styleId="a0">
    <w:basedOn w:val="TableNormal3"/>
    <w:tblPr>
      <w:tblStyleRowBandSize w:val="1"/>
      <w:tblStyleColBandSize w:val="1"/>
      <w:tblCellMar>
        <w:top w:w="100" w:type="dxa"/>
        <w:left w:w="100" w:type="dxa"/>
        <w:bottom w:w="100" w:type="dxa"/>
        <w:right w:w="100" w:type="dxa"/>
      </w:tblCellMar>
    </w:tblPr>
  </w:style>
  <w:style w:type="table" w:customStyle="1" w:styleId="a1">
    <w:basedOn w:val="TableNormal3"/>
    <w:tblPr>
      <w:tblStyleRowBandSize w:val="1"/>
      <w:tblStyleColBandSize w:val="1"/>
      <w:tblCellMar>
        <w:top w:w="100" w:type="dxa"/>
        <w:left w:w="100" w:type="dxa"/>
        <w:bottom w:w="100" w:type="dxa"/>
        <w:right w:w="100" w:type="dxa"/>
      </w:tblCellMar>
    </w:tblPr>
  </w:style>
  <w:style w:type="table" w:customStyle="1" w:styleId="a2">
    <w:basedOn w:val="TableNormal3"/>
    <w:tblPr>
      <w:tblStyleRowBandSize w:val="1"/>
      <w:tblStyleColBandSize w:val="1"/>
      <w:tblCellMar>
        <w:top w:w="100" w:type="dxa"/>
        <w:left w:w="100" w:type="dxa"/>
        <w:bottom w:w="100" w:type="dxa"/>
        <w:right w:w="100" w:type="dxa"/>
      </w:tblCellMar>
    </w:tblPr>
  </w:style>
  <w:style w:type="table" w:customStyle="1" w:styleId="a3">
    <w:basedOn w:val="TableNormal3"/>
    <w:tblPr>
      <w:tblStyleRowBandSize w:val="1"/>
      <w:tblStyleColBandSize w:val="1"/>
      <w:tblCellMar>
        <w:top w:w="100" w:type="dxa"/>
        <w:left w:w="100" w:type="dxa"/>
        <w:bottom w:w="100" w:type="dxa"/>
        <w:right w:w="100" w:type="dxa"/>
      </w:tblCellMar>
    </w:tblPr>
  </w:style>
  <w:style w:type="table" w:customStyle="1" w:styleId="a4">
    <w:basedOn w:val="TableNormal3"/>
    <w:tblPr>
      <w:tblStyleRowBandSize w:val="1"/>
      <w:tblStyleColBandSize w:val="1"/>
      <w:tblCellMar>
        <w:top w:w="100" w:type="dxa"/>
        <w:left w:w="100" w:type="dxa"/>
        <w:bottom w:w="100" w:type="dxa"/>
        <w:right w:w="100" w:type="dxa"/>
      </w:tblCellMar>
    </w:tblPr>
  </w:style>
  <w:style w:type="table" w:customStyle="1" w:styleId="a5">
    <w:basedOn w:val="TableNormal3"/>
    <w:tblPr>
      <w:tblStyleRowBandSize w:val="1"/>
      <w:tblStyleColBandSize w:val="1"/>
      <w:tblCellMar>
        <w:top w:w="100" w:type="dxa"/>
        <w:left w:w="100" w:type="dxa"/>
        <w:bottom w:w="100" w:type="dxa"/>
        <w:right w:w="100" w:type="dxa"/>
      </w:tblCellMar>
    </w:tblPr>
  </w:style>
  <w:style w:type="table" w:customStyle="1" w:styleId="a6">
    <w:basedOn w:val="TableNormal3"/>
    <w:tblPr>
      <w:tblStyleRowBandSize w:val="1"/>
      <w:tblStyleColBandSize w:val="1"/>
      <w:tblCellMar>
        <w:top w:w="100" w:type="dxa"/>
        <w:left w:w="100" w:type="dxa"/>
        <w:bottom w:w="100" w:type="dxa"/>
        <w:right w:w="100" w:type="dxa"/>
      </w:tblCellMar>
    </w:tblPr>
  </w:style>
  <w:style w:type="table" w:customStyle="1" w:styleId="a7">
    <w:basedOn w:val="TableNormal3"/>
    <w:tblPr>
      <w:tblStyleRowBandSize w:val="1"/>
      <w:tblStyleColBandSize w:val="1"/>
      <w:tblCellMar>
        <w:top w:w="100" w:type="dxa"/>
        <w:left w:w="100" w:type="dxa"/>
        <w:bottom w:w="100" w:type="dxa"/>
        <w:right w:w="100" w:type="dxa"/>
      </w:tblCellMar>
    </w:tblPr>
  </w:style>
  <w:style w:type="table" w:customStyle="1" w:styleId="a8">
    <w:basedOn w:val="TableNormal3"/>
    <w:tblPr>
      <w:tblStyleRowBandSize w:val="1"/>
      <w:tblStyleColBandSize w:val="1"/>
      <w:tblCellMar>
        <w:top w:w="100" w:type="dxa"/>
        <w:left w:w="100" w:type="dxa"/>
        <w:bottom w:w="100" w:type="dxa"/>
        <w:right w:w="100" w:type="dxa"/>
      </w:tblCellMar>
    </w:tblPr>
  </w:style>
  <w:style w:type="table" w:customStyle="1" w:styleId="a9">
    <w:basedOn w:val="TableNormal3"/>
    <w:tblPr>
      <w:tblStyleRowBandSize w:val="1"/>
      <w:tblStyleColBandSize w:val="1"/>
      <w:tblCellMar>
        <w:top w:w="100" w:type="dxa"/>
        <w:left w:w="100" w:type="dxa"/>
        <w:bottom w:w="100" w:type="dxa"/>
        <w:right w:w="100" w:type="dxa"/>
      </w:tblCellMar>
    </w:tblPr>
  </w:style>
  <w:style w:type="table" w:customStyle="1" w:styleId="aa">
    <w:basedOn w:val="TableNormal3"/>
    <w:tblPr>
      <w:tblStyleRowBandSize w:val="1"/>
      <w:tblStyleColBandSize w:val="1"/>
      <w:tblCellMar>
        <w:top w:w="100" w:type="dxa"/>
        <w:left w:w="100" w:type="dxa"/>
        <w:bottom w:w="100" w:type="dxa"/>
        <w:right w:w="100" w:type="dxa"/>
      </w:tblCellMar>
    </w:tblPr>
  </w:style>
  <w:style w:type="table" w:customStyle="1" w:styleId="ab">
    <w:basedOn w:val="TableNormal3"/>
    <w:tblPr>
      <w:tblStyleRowBandSize w:val="1"/>
      <w:tblStyleColBandSize w:val="1"/>
      <w:tblCellMar>
        <w:top w:w="100" w:type="dxa"/>
        <w:left w:w="100" w:type="dxa"/>
        <w:bottom w:w="100" w:type="dxa"/>
        <w:right w:w="100" w:type="dxa"/>
      </w:tblCellMar>
    </w:tblPr>
  </w:style>
  <w:style w:type="table" w:customStyle="1" w:styleId="ac">
    <w:basedOn w:val="TableNormal3"/>
    <w:tblPr>
      <w:tblStyleRowBandSize w:val="1"/>
      <w:tblStyleColBandSize w:val="1"/>
      <w:tblCellMar>
        <w:top w:w="100" w:type="dxa"/>
        <w:left w:w="100" w:type="dxa"/>
        <w:bottom w:w="100" w:type="dxa"/>
        <w:right w:w="100" w:type="dxa"/>
      </w:tblCellMar>
    </w:tblPr>
  </w:style>
  <w:style w:type="table" w:customStyle="1" w:styleId="ad">
    <w:basedOn w:val="TableNormal3"/>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top w:w="100" w:type="dxa"/>
        <w:left w:w="100" w:type="dxa"/>
        <w:bottom w:w="100" w:type="dxa"/>
        <w:right w:w="100" w:type="dxa"/>
      </w:tblCellMar>
    </w:tblPr>
  </w:style>
  <w:style w:type="table" w:customStyle="1" w:styleId="af">
    <w:basedOn w:val="TableNormal3"/>
    <w:tblPr>
      <w:tblStyleRowBandSize w:val="1"/>
      <w:tblStyleColBandSize w:val="1"/>
      <w:tblCellMar>
        <w:top w:w="100" w:type="dxa"/>
        <w:left w:w="100" w:type="dxa"/>
        <w:bottom w:w="100" w:type="dxa"/>
        <w:right w:w="100" w:type="dxa"/>
      </w:tblCellMar>
    </w:tblPr>
  </w:style>
  <w:style w:type="table" w:customStyle="1" w:styleId="af0">
    <w:basedOn w:val="TableNormal3"/>
    <w:tblPr>
      <w:tblStyleRowBandSize w:val="1"/>
      <w:tblStyleColBandSize w:val="1"/>
      <w:tblCellMar>
        <w:top w:w="100" w:type="dxa"/>
        <w:left w:w="100" w:type="dxa"/>
        <w:bottom w:w="100" w:type="dxa"/>
        <w:right w:w="100" w:type="dxa"/>
      </w:tblCellMar>
    </w:tblPr>
  </w:style>
  <w:style w:type="table" w:customStyle="1" w:styleId="af1">
    <w:basedOn w:val="TableNormal3"/>
    <w:tblPr>
      <w:tblStyleRowBandSize w:val="1"/>
      <w:tblStyleColBandSize w:val="1"/>
      <w:tblCellMar>
        <w:top w:w="100" w:type="dxa"/>
        <w:left w:w="100" w:type="dxa"/>
        <w:bottom w:w="100" w:type="dxa"/>
        <w:right w:w="100" w:type="dxa"/>
      </w:tblCellMar>
    </w:tblPr>
  </w:style>
  <w:style w:type="table" w:customStyle="1" w:styleId="af2">
    <w:basedOn w:val="TableNormal3"/>
    <w:tblPr>
      <w:tblStyleRowBandSize w:val="1"/>
      <w:tblStyleColBandSize w:val="1"/>
      <w:tblCellMar>
        <w:top w:w="100" w:type="dxa"/>
        <w:left w:w="100" w:type="dxa"/>
        <w:bottom w:w="100" w:type="dxa"/>
        <w:right w:w="100" w:type="dxa"/>
      </w:tblCellMar>
    </w:tblPr>
  </w:style>
  <w:style w:type="table" w:customStyle="1" w:styleId="af3">
    <w:basedOn w:val="TableNormal3"/>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00" w:type="dxa"/>
        <w:left w:w="100" w:type="dxa"/>
        <w:bottom w:w="100" w:type="dxa"/>
        <w:right w:w="100" w:type="dxa"/>
      </w:tblCellMar>
    </w:tblPr>
  </w:style>
  <w:style w:type="table" w:customStyle="1" w:styleId="af5">
    <w:basedOn w:val="TableNormal3"/>
    <w:tblPr>
      <w:tblStyleRowBandSize w:val="1"/>
      <w:tblStyleColBandSize w:val="1"/>
      <w:tblCellMar>
        <w:top w:w="100" w:type="dxa"/>
        <w:left w:w="100" w:type="dxa"/>
        <w:bottom w:w="100" w:type="dxa"/>
        <w:right w:w="100" w:type="dxa"/>
      </w:tblCellMar>
    </w:tblPr>
  </w:style>
  <w:style w:type="table" w:customStyle="1" w:styleId="af6">
    <w:basedOn w:val="TableNormal3"/>
    <w:tblPr>
      <w:tblStyleRowBandSize w:val="1"/>
      <w:tblStyleColBandSize w:val="1"/>
      <w:tblCellMar>
        <w:top w:w="100" w:type="dxa"/>
        <w:left w:w="100" w:type="dxa"/>
        <w:bottom w:w="100" w:type="dxa"/>
        <w:right w:w="100" w:type="dxa"/>
      </w:tblCellMar>
    </w:tblPr>
  </w:style>
  <w:style w:type="table" w:customStyle="1" w:styleId="af7">
    <w:basedOn w:val="TableNormal3"/>
    <w:tblPr>
      <w:tblStyleRowBandSize w:val="1"/>
      <w:tblStyleColBandSize w:val="1"/>
      <w:tblCellMar>
        <w:top w:w="100" w:type="dxa"/>
        <w:left w:w="100" w:type="dxa"/>
        <w:bottom w:w="100" w:type="dxa"/>
        <w:right w:w="100" w:type="dxa"/>
      </w:tblCellMar>
    </w:tblPr>
  </w:style>
  <w:style w:type="table" w:customStyle="1" w:styleId="af8">
    <w:basedOn w:val="TableNormal3"/>
    <w:tblPr>
      <w:tblStyleRowBandSize w:val="1"/>
      <w:tblStyleColBandSize w:val="1"/>
      <w:tblCellMar>
        <w:top w:w="100" w:type="dxa"/>
        <w:left w:w="100" w:type="dxa"/>
        <w:bottom w:w="100" w:type="dxa"/>
        <w:right w:w="100" w:type="dxa"/>
      </w:tblCellMar>
    </w:tblPr>
  </w:style>
  <w:style w:type="table" w:customStyle="1" w:styleId="af9">
    <w:basedOn w:val="TableNormal3"/>
    <w:tblPr>
      <w:tblStyleRowBandSize w:val="1"/>
      <w:tblStyleColBandSize w:val="1"/>
      <w:tblCellMar>
        <w:top w:w="100" w:type="dxa"/>
        <w:left w:w="100" w:type="dxa"/>
        <w:bottom w:w="100" w:type="dxa"/>
        <w:right w:w="100" w:type="dxa"/>
      </w:tblCellMar>
    </w:tblPr>
  </w:style>
  <w:style w:type="table" w:customStyle="1" w:styleId="afa">
    <w:basedOn w:val="TableNormal3"/>
    <w:tblPr>
      <w:tblStyleRowBandSize w:val="1"/>
      <w:tblStyleColBandSize w:val="1"/>
      <w:tblCellMar>
        <w:top w:w="100" w:type="dxa"/>
        <w:left w:w="100" w:type="dxa"/>
        <w:bottom w:w="100" w:type="dxa"/>
        <w:right w:w="100" w:type="dxa"/>
      </w:tblCellMar>
    </w:tblPr>
  </w:style>
  <w:style w:type="table" w:customStyle="1" w:styleId="afb">
    <w:basedOn w:val="TableNormal3"/>
    <w:tblPr>
      <w:tblStyleRowBandSize w:val="1"/>
      <w:tblStyleColBandSize w:val="1"/>
      <w:tblCellMar>
        <w:top w:w="100" w:type="dxa"/>
        <w:left w:w="100" w:type="dxa"/>
        <w:bottom w:w="100" w:type="dxa"/>
        <w:right w:w="100" w:type="dxa"/>
      </w:tblCellMar>
    </w:tblPr>
  </w:style>
  <w:style w:type="table" w:customStyle="1" w:styleId="afc">
    <w:basedOn w:val="TableNormal3"/>
    <w:tblPr>
      <w:tblStyleRowBandSize w:val="1"/>
      <w:tblStyleColBandSize w:val="1"/>
      <w:tblCellMar>
        <w:top w:w="100" w:type="dxa"/>
        <w:left w:w="100" w:type="dxa"/>
        <w:bottom w:w="100" w:type="dxa"/>
        <w:right w:w="100" w:type="dxa"/>
      </w:tblCellMar>
    </w:tblPr>
  </w:style>
  <w:style w:type="table" w:customStyle="1" w:styleId="afd">
    <w:basedOn w:val="TableNormal3"/>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00" w:type="dxa"/>
        <w:left w:w="100" w:type="dxa"/>
        <w:bottom w:w="100" w:type="dxa"/>
        <w:right w:w="100" w:type="dxa"/>
      </w:tblCellMar>
    </w:tblPr>
  </w:style>
  <w:style w:type="table" w:customStyle="1" w:styleId="aff">
    <w:basedOn w:val="TableNormal3"/>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customStyle="1" w:styleId="TtuloCar">
    <w:name w:val="Título Car"/>
    <w:basedOn w:val="Fuentedeprrafopredeter"/>
    <w:link w:val="Ttulo"/>
    <w:uiPriority w:val="10"/>
    <w:rsid w:val="004C62CC"/>
    <w:rPr>
      <w:sz w:val="52"/>
      <w:szCs w:val="52"/>
    </w:rPr>
  </w:style>
  <w:style w:type="character" w:styleId="Hipervnculo">
    <w:name w:val="Hyperlink"/>
    <w:basedOn w:val="Fuentedeprrafopredeter"/>
    <w:uiPriority w:val="99"/>
    <w:unhideWhenUsed/>
    <w:rsid w:val="001A2BD8"/>
    <w:rPr>
      <w:color w:val="0000FF" w:themeColor="hyperlink"/>
      <w:u w:val="single"/>
    </w:rPr>
  </w:style>
  <w:style w:type="character" w:customStyle="1" w:styleId="Mencinsinresolver1">
    <w:name w:val="Mención sin resolver1"/>
    <w:basedOn w:val="Fuentedeprrafopredeter"/>
    <w:uiPriority w:val="99"/>
    <w:semiHidden/>
    <w:unhideWhenUsed/>
    <w:rsid w:val="001A2BD8"/>
    <w:rPr>
      <w:color w:val="605E5C"/>
      <w:shd w:val="clear" w:color="auto" w:fill="E1DFDD"/>
    </w:rPr>
  </w:style>
  <w:style w:type="paragraph" w:styleId="NormalWeb">
    <w:name w:val="Normal (Web)"/>
    <w:basedOn w:val="Normal"/>
    <w:uiPriority w:val="99"/>
    <w:semiHidden/>
    <w:unhideWhenUsed/>
    <w:rsid w:val="00686E1E"/>
    <w:pPr>
      <w:spacing w:before="100" w:beforeAutospacing="1" w:after="100" w:afterAutospacing="1" w:line="240" w:lineRule="auto"/>
    </w:pPr>
    <w:rPr>
      <w:rFonts w:ascii="Times New Roman" w:eastAsia="Times New Roman" w:hAnsi="Times New Roman" w:cs="Times New Roman"/>
      <w:sz w:val="24"/>
      <w:szCs w:val="24"/>
      <w:lang w:val="es-CO"/>
    </w:rPr>
  </w:style>
  <w:style w:type="paragraph" w:styleId="Descripcin">
    <w:name w:val="caption"/>
    <w:basedOn w:val="Normal"/>
    <w:next w:val="Normal"/>
    <w:uiPriority w:val="35"/>
    <w:unhideWhenUsed/>
    <w:qFormat/>
    <w:rsid w:val="00FF3EB1"/>
    <w:pPr>
      <w:spacing w:after="200" w:line="240" w:lineRule="auto"/>
    </w:pPr>
    <w:rPr>
      <w:i/>
      <w:iCs/>
      <w:color w:val="1F497D" w:themeColor="text2"/>
      <w:sz w:val="18"/>
      <w:szCs w:val="18"/>
    </w:rPr>
  </w:style>
  <w:style w:type="character" w:customStyle="1" w:styleId="Ttulo1Car">
    <w:name w:val="Título 1 Car"/>
    <w:basedOn w:val="Fuentedeprrafopredeter"/>
    <w:link w:val="Ttulo1"/>
    <w:uiPriority w:val="9"/>
    <w:rsid w:val="005D18EE"/>
    <w:rPr>
      <w:b/>
      <w:color w:val="000000" w:themeColor="text1"/>
      <w:szCs w:val="40"/>
    </w:rPr>
  </w:style>
  <w:style w:type="character" w:customStyle="1" w:styleId="Mencinsinresolver2">
    <w:name w:val="Mención sin resolver2"/>
    <w:basedOn w:val="Fuentedeprrafopredeter"/>
    <w:uiPriority w:val="99"/>
    <w:semiHidden/>
    <w:unhideWhenUsed/>
    <w:rsid w:val="00C55F2B"/>
    <w:rPr>
      <w:color w:val="605E5C"/>
      <w:shd w:val="clear" w:color="auto" w:fill="E1DFDD"/>
    </w:rPr>
  </w:style>
  <w:style w:type="character" w:customStyle="1" w:styleId="cf01">
    <w:name w:val="cf01"/>
    <w:basedOn w:val="Fuentedeprrafopredeter"/>
    <w:rsid w:val="000D3429"/>
    <w:rPr>
      <w:rFonts w:ascii="Segoe UI" w:hAnsi="Segoe UI" w:cs="Segoe UI" w:hint="default"/>
      <w:sz w:val="18"/>
      <w:szCs w:val="18"/>
    </w:rPr>
  </w:style>
  <w:style w:type="character" w:customStyle="1" w:styleId="Ttulo7Car">
    <w:name w:val="Título 7 Car"/>
    <w:basedOn w:val="Fuentedeprrafopredeter"/>
    <w:link w:val="Ttulo7"/>
    <w:uiPriority w:val="9"/>
    <w:semiHidden/>
    <w:rsid w:val="005D052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5D052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5D0526"/>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F17D94"/>
    <w:pPr>
      <w:spacing w:after="100"/>
    </w:pPr>
    <w:rPr>
      <w:b/>
    </w:rPr>
  </w:style>
  <w:style w:type="paragraph" w:styleId="TDC2">
    <w:name w:val="toc 2"/>
    <w:basedOn w:val="Normal"/>
    <w:next w:val="Normal"/>
    <w:autoRedefine/>
    <w:uiPriority w:val="39"/>
    <w:unhideWhenUsed/>
    <w:rsid w:val="00491756"/>
    <w:pPr>
      <w:spacing w:after="100"/>
      <w:ind w:left="220"/>
    </w:pPr>
  </w:style>
  <w:style w:type="paragraph" w:styleId="TDC3">
    <w:name w:val="toc 3"/>
    <w:basedOn w:val="Normal"/>
    <w:next w:val="Normal"/>
    <w:autoRedefine/>
    <w:uiPriority w:val="39"/>
    <w:unhideWhenUsed/>
    <w:rsid w:val="00491756"/>
    <w:pPr>
      <w:spacing w:after="100"/>
      <w:ind w:left="440"/>
    </w:pPr>
  </w:style>
  <w:style w:type="paragraph" w:customStyle="1" w:styleId="Default">
    <w:name w:val="Default"/>
    <w:rsid w:val="00484CA9"/>
    <w:pPr>
      <w:autoSpaceDE w:val="0"/>
      <w:autoSpaceDN w:val="0"/>
      <w:adjustRightInd w:val="0"/>
      <w:spacing w:line="240" w:lineRule="auto"/>
    </w:pPr>
    <w:rPr>
      <w:rFonts w:ascii="Century Gothic" w:eastAsiaTheme="minorHAnsi" w:hAnsi="Century Gothic" w:cs="Century Gothic"/>
      <w:color w:val="000000"/>
      <w:sz w:val="24"/>
      <w:szCs w:val="24"/>
      <w:lang w:val="es-419" w:eastAsia="en-US"/>
    </w:rPr>
  </w:style>
  <w:style w:type="character" w:customStyle="1" w:styleId="A10">
    <w:name w:val="A1"/>
    <w:uiPriority w:val="99"/>
    <w:rsid w:val="00484CA9"/>
    <w:rPr>
      <w:rFonts w:cs="Century Gothic"/>
      <w:color w:val="000000"/>
      <w:sz w:val="20"/>
      <w:szCs w:val="20"/>
    </w:rPr>
  </w:style>
  <w:style w:type="paragraph" w:styleId="Bibliografa">
    <w:name w:val="Bibliography"/>
    <w:basedOn w:val="Normal"/>
    <w:next w:val="Normal"/>
    <w:uiPriority w:val="37"/>
    <w:unhideWhenUsed/>
    <w:rsid w:val="007E4ADC"/>
  </w:style>
  <w:style w:type="table" w:customStyle="1" w:styleId="aff0">
    <w:basedOn w:val="TableNormal3"/>
    <w:tblPr>
      <w:tblStyleRowBandSize w:val="1"/>
      <w:tblStyleColBandSize w:val="1"/>
      <w:tblCellMar>
        <w:left w:w="115" w:type="dxa"/>
        <w:right w:w="115" w:type="dxa"/>
      </w:tblCellMar>
    </w:tblPr>
  </w:style>
  <w:style w:type="table" w:customStyle="1" w:styleId="aff1">
    <w:basedOn w:val="TableNormal3"/>
    <w:tblPr>
      <w:tblStyleRowBandSize w:val="1"/>
      <w:tblStyleColBandSize w:val="1"/>
      <w:tblCellMar>
        <w:left w:w="115" w:type="dxa"/>
        <w:right w:w="115" w:type="dxa"/>
      </w:tblCellMar>
    </w:tblPr>
  </w:style>
  <w:style w:type="table" w:customStyle="1" w:styleId="aff2">
    <w:basedOn w:val="TableNormal3"/>
    <w:tblPr>
      <w:tblStyleRowBandSize w:val="1"/>
      <w:tblStyleColBandSize w:val="1"/>
      <w:tblCellMar>
        <w:left w:w="115" w:type="dxa"/>
        <w:right w:w="115" w:type="dxa"/>
      </w:tblCellMar>
    </w:tblPr>
  </w:style>
  <w:style w:type="table" w:customStyle="1" w:styleId="aff3">
    <w:basedOn w:val="TableNormal3"/>
    <w:tblPr>
      <w:tblStyleRowBandSize w:val="1"/>
      <w:tblStyleColBandSize w:val="1"/>
      <w:tblCellMar>
        <w:left w:w="115" w:type="dxa"/>
        <w:right w:w="115" w:type="dxa"/>
      </w:tblCellMar>
    </w:tblPr>
  </w:style>
  <w:style w:type="table" w:customStyle="1" w:styleId="aff4">
    <w:basedOn w:val="TableNormal3"/>
    <w:pPr>
      <w:spacing w:line="240" w:lineRule="auto"/>
    </w:pPr>
    <w:tblPr>
      <w:tblStyleRowBandSize w:val="1"/>
      <w:tblStyleColBandSize w:val="1"/>
      <w:tblCellMar>
        <w:left w:w="108" w:type="dxa"/>
        <w:right w:w="108" w:type="dxa"/>
      </w:tblCellMar>
    </w:tblPr>
  </w:style>
  <w:style w:type="table" w:customStyle="1" w:styleId="aff5">
    <w:basedOn w:val="TableNormal3"/>
    <w:tblPr>
      <w:tblStyleRowBandSize w:val="1"/>
      <w:tblStyleColBandSize w:val="1"/>
      <w:tblCellMar>
        <w:left w:w="115" w:type="dxa"/>
        <w:right w:w="115" w:type="dxa"/>
      </w:tblCellMar>
    </w:tblPr>
  </w:style>
  <w:style w:type="table" w:customStyle="1" w:styleId="aff6">
    <w:basedOn w:val="TableNormal3"/>
    <w:tblPr>
      <w:tblStyleRowBandSize w:val="1"/>
      <w:tblStyleColBandSize w:val="1"/>
      <w:tblCellMar>
        <w:top w:w="100" w:type="dxa"/>
        <w:left w:w="100" w:type="dxa"/>
        <w:bottom w:w="100" w:type="dxa"/>
        <w:right w:w="100" w:type="dxa"/>
      </w:tblCellMar>
    </w:tblPr>
  </w:style>
  <w:style w:type="table" w:customStyle="1" w:styleId="aff7">
    <w:basedOn w:val="TableNormal3"/>
    <w:pPr>
      <w:spacing w:line="240" w:lineRule="auto"/>
    </w:pPr>
    <w:tblPr>
      <w:tblStyleRowBandSize w:val="1"/>
      <w:tblStyleColBandSize w:val="1"/>
      <w:tblCellMar>
        <w:left w:w="108" w:type="dxa"/>
        <w:right w:w="108" w:type="dxa"/>
      </w:tblCellMar>
    </w:tblPr>
  </w:style>
  <w:style w:type="table" w:customStyle="1" w:styleId="aff8">
    <w:basedOn w:val="TableNormal3"/>
    <w:pPr>
      <w:spacing w:line="240" w:lineRule="auto"/>
    </w:pPr>
    <w:tblPr>
      <w:tblStyleRowBandSize w:val="1"/>
      <w:tblStyleColBandSize w:val="1"/>
      <w:tblCellMar>
        <w:left w:w="108" w:type="dxa"/>
        <w:right w:w="108" w:type="dxa"/>
      </w:tblCellMar>
    </w:tblPr>
  </w:style>
  <w:style w:type="table" w:customStyle="1" w:styleId="aff9">
    <w:basedOn w:val="TableNormal3"/>
    <w:tblPr>
      <w:tblStyleRowBandSize w:val="1"/>
      <w:tblStyleColBandSize w:val="1"/>
      <w:tblCellMar>
        <w:left w:w="115" w:type="dxa"/>
        <w:right w:w="115" w:type="dxa"/>
      </w:tblCellMar>
    </w:tblPr>
  </w:style>
  <w:style w:type="table" w:customStyle="1" w:styleId="affa">
    <w:basedOn w:val="TableNormal3"/>
    <w:tblPr>
      <w:tblStyleRowBandSize w:val="1"/>
      <w:tblStyleColBandSize w:val="1"/>
      <w:tblCellMar>
        <w:left w:w="115" w:type="dxa"/>
        <w:right w:w="115" w:type="dxa"/>
      </w:tblCellMar>
    </w:tblPr>
  </w:style>
  <w:style w:type="table" w:customStyle="1" w:styleId="affb">
    <w:basedOn w:val="TableNormal3"/>
    <w:tblPr>
      <w:tblStyleRowBandSize w:val="1"/>
      <w:tblStyleColBandSize w:val="1"/>
      <w:tblCellMar>
        <w:left w:w="115" w:type="dxa"/>
        <w:right w:w="115" w:type="dxa"/>
      </w:tblCellMar>
    </w:tblPr>
  </w:style>
  <w:style w:type="table" w:customStyle="1" w:styleId="affc">
    <w:basedOn w:val="TableNormal3"/>
    <w:tblPr>
      <w:tblStyleRowBandSize w:val="1"/>
      <w:tblStyleColBandSize w:val="1"/>
      <w:tblCellMar>
        <w:left w:w="115" w:type="dxa"/>
        <w:right w:w="115" w:type="dxa"/>
      </w:tblCellMar>
    </w:tblPr>
  </w:style>
  <w:style w:type="table" w:customStyle="1" w:styleId="affd">
    <w:basedOn w:val="TableNormal3"/>
    <w:tblPr>
      <w:tblStyleRowBandSize w:val="1"/>
      <w:tblStyleColBandSize w:val="1"/>
      <w:tblCellMar>
        <w:left w:w="115" w:type="dxa"/>
        <w:right w:w="115" w:type="dxa"/>
      </w:tblCellMar>
    </w:tblPr>
  </w:style>
  <w:style w:type="table" w:customStyle="1" w:styleId="affe">
    <w:basedOn w:val="TableNormal3"/>
    <w:tblPr>
      <w:tblStyleRowBandSize w:val="1"/>
      <w:tblStyleColBandSize w:val="1"/>
      <w:tblCellMar>
        <w:left w:w="115" w:type="dxa"/>
        <w:right w:w="115" w:type="dxa"/>
      </w:tblCellMar>
    </w:tblPr>
  </w:style>
  <w:style w:type="table" w:customStyle="1" w:styleId="afff">
    <w:basedOn w:val="TableNormal3"/>
    <w:tblPr>
      <w:tblStyleRowBandSize w:val="1"/>
      <w:tblStyleColBandSize w:val="1"/>
      <w:tblCellMar>
        <w:left w:w="115" w:type="dxa"/>
        <w:right w:w="115" w:type="dxa"/>
      </w:tblCellMar>
    </w:tblPr>
  </w:style>
  <w:style w:type="table" w:customStyle="1" w:styleId="afff0">
    <w:basedOn w:val="TableNormal3"/>
    <w:tblPr>
      <w:tblStyleRowBandSize w:val="1"/>
      <w:tblStyleColBandSize w:val="1"/>
      <w:tblCellMar>
        <w:left w:w="115" w:type="dxa"/>
        <w:right w:w="115" w:type="dxa"/>
      </w:tblCellMar>
    </w:tblPr>
  </w:style>
  <w:style w:type="table" w:customStyle="1" w:styleId="afff1">
    <w:basedOn w:val="TableNormal3"/>
    <w:tblPr>
      <w:tblStyleRowBandSize w:val="1"/>
      <w:tblStyleColBandSize w:val="1"/>
      <w:tblCellMar>
        <w:left w:w="115" w:type="dxa"/>
        <w:right w:w="115" w:type="dxa"/>
      </w:tblCellMar>
    </w:tblPr>
  </w:style>
  <w:style w:type="table" w:customStyle="1" w:styleId="afff2">
    <w:basedOn w:val="TableNormal3"/>
    <w:tblPr>
      <w:tblStyleRowBandSize w:val="1"/>
      <w:tblStyleColBandSize w:val="1"/>
      <w:tblCellMar>
        <w:left w:w="115" w:type="dxa"/>
        <w:right w:w="115" w:type="dxa"/>
      </w:tblCellMar>
    </w:tblPr>
  </w:style>
  <w:style w:type="table" w:customStyle="1" w:styleId="afff3">
    <w:basedOn w:val="TableNormal3"/>
    <w:tblPr>
      <w:tblStyleRowBandSize w:val="1"/>
      <w:tblStyleColBandSize w:val="1"/>
      <w:tblCellMar>
        <w:left w:w="115" w:type="dxa"/>
        <w:right w:w="115" w:type="dxa"/>
      </w:tblCellMar>
    </w:tblPr>
  </w:style>
  <w:style w:type="table" w:customStyle="1" w:styleId="afff4">
    <w:basedOn w:val="TableNormal3"/>
    <w:tblPr>
      <w:tblStyleRowBandSize w:val="1"/>
      <w:tblStyleColBandSize w:val="1"/>
      <w:tblCellMar>
        <w:left w:w="115" w:type="dxa"/>
        <w:right w:w="115" w:type="dxa"/>
      </w:tblCellMar>
    </w:tblPr>
  </w:style>
  <w:style w:type="table" w:customStyle="1" w:styleId="afff5">
    <w:basedOn w:val="TableNormal3"/>
    <w:tblPr>
      <w:tblStyleRowBandSize w:val="1"/>
      <w:tblStyleColBandSize w:val="1"/>
      <w:tblCellMar>
        <w:left w:w="115" w:type="dxa"/>
        <w:right w:w="115" w:type="dxa"/>
      </w:tblCellMar>
    </w:tblPr>
  </w:style>
  <w:style w:type="table" w:customStyle="1" w:styleId="afff6">
    <w:basedOn w:val="TableNormal3"/>
    <w:tblPr>
      <w:tblStyleRowBandSize w:val="1"/>
      <w:tblStyleColBandSize w:val="1"/>
      <w:tblCellMar>
        <w:left w:w="115" w:type="dxa"/>
        <w:right w:w="115" w:type="dxa"/>
      </w:tblCellMar>
    </w:tblPr>
  </w:style>
  <w:style w:type="table" w:customStyle="1" w:styleId="afff7">
    <w:basedOn w:val="TableNormal3"/>
    <w:tblPr>
      <w:tblStyleRowBandSize w:val="1"/>
      <w:tblStyleColBandSize w:val="1"/>
      <w:tblCellMar>
        <w:left w:w="115" w:type="dxa"/>
        <w:right w:w="115" w:type="dxa"/>
      </w:tblCellMar>
    </w:tblPr>
  </w:style>
  <w:style w:type="table" w:customStyle="1" w:styleId="afff8">
    <w:basedOn w:val="TableNormal3"/>
    <w:tblPr>
      <w:tblStyleRowBandSize w:val="1"/>
      <w:tblStyleColBandSize w:val="1"/>
      <w:tblCellMar>
        <w:left w:w="115" w:type="dxa"/>
        <w:right w:w="115" w:type="dxa"/>
      </w:tblCellMar>
    </w:tblPr>
  </w:style>
  <w:style w:type="table" w:customStyle="1" w:styleId="afff9">
    <w:basedOn w:val="TableNormal3"/>
    <w:tblPr>
      <w:tblStyleRowBandSize w:val="1"/>
      <w:tblStyleColBandSize w:val="1"/>
      <w:tblCellMar>
        <w:left w:w="115" w:type="dxa"/>
        <w:right w:w="115" w:type="dxa"/>
      </w:tblCellMar>
    </w:tblPr>
  </w:style>
  <w:style w:type="table" w:customStyle="1" w:styleId="afffa">
    <w:basedOn w:val="TableNormal3"/>
    <w:tblPr>
      <w:tblStyleRowBandSize w:val="1"/>
      <w:tblStyleColBandSize w:val="1"/>
      <w:tblCellMar>
        <w:left w:w="115" w:type="dxa"/>
        <w:right w:w="115" w:type="dxa"/>
      </w:tblCellMar>
    </w:tblPr>
  </w:style>
  <w:style w:type="table" w:customStyle="1" w:styleId="afffb">
    <w:basedOn w:val="TableNormal3"/>
    <w:tblPr>
      <w:tblStyleRowBandSize w:val="1"/>
      <w:tblStyleColBandSize w:val="1"/>
      <w:tblCellMar>
        <w:left w:w="115" w:type="dxa"/>
        <w:right w:w="115" w:type="dxa"/>
      </w:tblCellMar>
    </w:tblPr>
  </w:style>
  <w:style w:type="table" w:customStyle="1" w:styleId="afffc">
    <w:basedOn w:val="TableNormal3"/>
    <w:tblPr>
      <w:tblStyleRowBandSize w:val="1"/>
      <w:tblStyleColBandSize w:val="1"/>
      <w:tblCellMar>
        <w:left w:w="115" w:type="dxa"/>
        <w:right w:w="115" w:type="dxa"/>
      </w:tblCellMar>
    </w:tblPr>
  </w:style>
  <w:style w:type="table" w:customStyle="1" w:styleId="afffd">
    <w:basedOn w:val="TableNormal3"/>
    <w:tblPr>
      <w:tblStyleRowBandSize w:val="1"/>
      <w:tblStyleColBandSize w:val="1"/>
      <w:tblCellMar>
        <w:left w:w="115" w:type="dxa"/>
        <w:right w:w="115" w:type="dxa"/>
      </w:tblCellMar>
    </w:tblPr>
  </w:style>
  <w:style w:type="table" w:customStyle="1" w:styleId="afffe">
    <w:basedOn w:val="TableNormal3"/>
    <w:tblPr>
      <w:tblStyleRowBandSize w:val="1"/>
      <w:tblStyleColBandSize w:val="1"/>
      <w:tblCellMar>
        <w:left w:w="115" w:type="dxa"/>
        <w:right w:w="115" w:type="dxa"/>
      </w:tblCellMar>
    </w:tblPr>
  </w:style>
  <w:style w:type="table" w:customStyle="1" w:styleId="affff">
    <w:basedOn w:val="TableNormal3"/>
    <w:tblPr>
      <w:tblStyleRowBandSize w:val="1"/>
      <w:tblStyleColBandSize w:val="1"/>
      <w:tblCellMar>
        <w:left w:w="115" w:type="dxa"/>
        <w:right w:w="115" w:type="dxa"/>
      </w:tblCellMar>
    </w:tblPr>
  </w:style>
  <w:style w:type="table" w:customStyle="1" w:styleId="affff0">
    <w:basedOn w:val="TableNormal3"/>
    <w:tblPr>
      <w:tblStyleRowBandSize w:val="1"/>
      <w:tblStyleColBandSize w:val="1"/>
      <w:tblCellMar>
        <w:left w:w="115" w:type="dxa"/>
        <w:right w:w="115" w:type="dxa"/>
      </w:tblCellMar>
    </w:tblPr>
  </w:style>
  <w:style w:type="table" w:customStyle="1" w:styleId="affff1">
    <w:basedOn w:val="TableNormal3"/>
    <w:tblPr>
      <w:tblStyleRowBandSize w:val="1"/>
      <w:tblStyleColBandSize w:val="1"/>
      <w:tblCellMar>
        <w:left w:w="115" w:type="dxa"/>
        <w:right w:w="115" w:type="dxa"/>
      </w:tblCellMar>
    </w:tblPr>
  </w:style>
  <w:style w:type="table" w:customStyle="1" w:styleId="affff2">
    <w:basedOn w:val="TableNormal3"/>
    <w:tblPr>
      <w:tblStyleRowBandSize w:val="1"/>
      <w:tblStyleColBandSize w:val="1"/>
      <w:tblCellMar>
        <w:left w:w="115" w:type="dxa"/>
        <w:right w:w="115" w:type="dxa"/>
      </w:tblCellMar>
    </w:tblPr>
  </w:style>
  <w:style w:type="table" w:customStyle="1" w:styleId="affff3">
    <w:basedOn w:val="TableNormal3"/>
    <w:tblPr>
      <w:tblStyleRowBandSize w:val="1"/>
      <w:tblStyleColBandSize w:val="1"/>
      <w:tblCellMar>
        <w:left w:w="115" w:type="dxa"/>
        <w:right w:w="115" w:type="dxa"/>
      </w:tblCellMar>
    </w:tblPr>
  </w:style>
  <w:style w:type="table" w:customStyle="1" w:styleId="affff4">
    <w:basedOn w:val="TableNormal3"/>
    <w:tblPr>
      <w:tblStyleRowBandSize w:val="1"/>
      <w:tblStyleColBandSize w:val="1"/>
      <w:tblCellMar>
        <w:left w:w="115" w:type="dxa"/>
        <w:right w:w="115" w:type="dxa"/>
      </w:tblCellMar>
    </w:tblPr>
  </w:style>
  <w:style w:type="table" w:customStyle="1" w:styleId="affff5">
    <w:basedOn w:val="TableNormal3"/>
    <w:tblPr>
      <w:tblStyleRowBandSize w:val="1"/>
      <w:tblStyleColBandSize w:val="1"/>
      <w:tblCellMar>
        <w:left w:w="115" w:type="dxa"/>
        <w:right w:w="115" w:type="dxa"/>
      </w:tblCellMar>
    </w:tblPr>
  </w:style>
  <w:style w:type="table" w:customStyle="1" w:styleId="affff6">
    <w:basedOn w:val="TableNormal3"/>
    <w:tblPr>
      <w:tblStyleRowBandSize w:val="1"/>
      <w:tblStyleColBandSize w:val="1"/>
      <w:tblCellMar>
        <w:left w:w="115" w:type="dxa"/>
        <w:right w:w="115" w:type="dxa"/>
      </w:tblCellMar>
    </w:tblPr>
  </w:style>
  <w:style w:type="table" w:customStyle="1" w:styleId="affff7">
    <w:basedOn w:val="TableNormal3"/>
    <w:tblPr>
      <w:tblStyleRowBandSize w:val="1"/>
      <w:tblStyleColBandSize w:val="1"/>
      <w:tblCellMar>
        <w:left w:w="115" w:type="dxa"/>
        <w:right w:w="115" w:type="dxa"/>
      </w:tblCellMar>
    </w:tblPr>
  </w:style>
  <w:style w:type="table" w:customStyle="1" w:styleId="affff8">
    <w:basedOn w:val="TableNormal3"/>
    <w:tblPr>
      <w:tblStyleRowBandSize w:val="1"/>
      <w:tblStyleColBandSize w:val="1"/>
      <w:tblCellMar>
        <w:left w:w="115" w:type="dxa"/>
        <w:right w:w="115" w:type="dxa"/>
      </w:tblCellMar>
    </w:tblPr>
  </w:style>
  <w:style w:type="table" w:customStyle="1" w:styleId="affff9">
    <w:basedOn w:val="TableNormal3"/>
    <w:tblPr>
      <w:tblStyleRowBandSize w:val="1"/>
      <w:tblStyleColBandSize w:val="1"/>
      <w:tblCellMar>
        <w:left w:w="115" w:type="dxa"/>
        <w:right w:w="115" w:type="dxa"/>
      </w:tblCellMar>
    </w:tblPr>
  </w:style>
  <w:style w:type="table" w:customStyle="1" w:styleId="affffa">
    <w:basedOn w:val="TableNormal3"/>
    <w:tblPr>
      <w:tblStyleRowBandSize w:val="1"/>
      <w:tblStyleColBandSize w:val="1"/>
      <w:tblCellMar>
        <w:left w:w="115" w:type="dxa"/>
        <w:right w:w="115" w:type="dxa"/>
      </w:tblCellMar>
    </w:tblPr>
  </w:style>
  <w:style w:type="table" w:customStyle="1" w:styleId="affffb">
    <w:basedOn w:val="TableNormal3"/>
    <w:tblPr>
      <w:tblStyleRowBandSize w:val="1"/>
      <w:tblStyleColBandSize w:val="1"/>
      <w:tblCellMar>
        <w:left w:w="115" w:type="dxa"/>
        <w:right w:w="115" w:type="dxa"/>
      </w:tblCellMar>
    </w:tblPr>
  </w:style>
  <w:style w:type="table" w:customStyle="1" w:styleId="affffc">
    <w:basedOn w:val="TableNormal3"/>
    <w:tblPr>
      <w:tblStyleRowBandSize w:val="1"/>
      <w:tblStyleColBandSize w:val="1"/>
      <w:tblCellMar>
        <w:left w:w="115" w:type="dxa"/>
        <w:right w:w="115" w:type="dxa"/>
      </w:tblCellMar>
    </w:tblPr>
  </w:style>
  <w:style w:type="table" w:customStyle="1" w:styleId="affffd">
    <w:basedOn w:val="TableNormal3"/>
    <w:tblPr>
      <w:tblStyleRowBandSize w:val="1"/>
      <w:tblStyleColBandSize w:val="1"/>
      <w:tblCellMar>
        <w:left w:w="115" w:type="dxa"/>
        <w:right w:w="115" w:type="dxa"/>
      </w:tblCellMar>
    </w:tblPr>
  </w:style>
  <w:style w:type="table" w:customStyle="1" w:styleId="affffe">
    <w:basedOn w:val="TableNormal3"/>
    <w:tblPr>
      <w:tblStyleRowBandSize w:val="1"/>
      <w:tblStyleColBandSize w:val="1"/>
      <w:tblCellMar>
        <w:left w:w="115" w:type="dxa"/>
        <w:right w:w="115" w:type="dxa"/>
      </w:tblCellMar>
    </w:tblPr>
  </w:style>
  <w:style w:type="table" w:customStyle="1" w:styleId="afffff">
    <w:basedOn w:val="TableNormal3"/>
    <w:tblPr>
      <w:tblStyleRowBandSize w:val="1"/>
      <w:tblStyleColBandSize w:val="1"/>
      <w:tblCellMar>
        <w:left w:w="115" w:type="dxa"/>
        <w:right w:w="115" w:type="dxa"/>
      </w:tblCellMar>
    </w:tblPr>
  </w:style>
  <w:style w:type="table" w:customStyle="1" w:styleId="afffff0">
    <w:basedOn w:val="TableNormal3"/>
    <w:tblPr>
      <w:tblStyleRowBandSize w:val="1"/>
      <w:tblStyleColBandSize w:val="1"/>
      <w:tblCellMar>
        <w:left w:w="115" w:type="dxa"/>
        <w:right w:w="115" w:type="dxa"/>
      </w:tblCellMar>
    </w:tblPr>
  </w:style>
  <w:style w:type="table" w:customStyle="1" w:styleId="afffff1">
    <w:basedOn w:val="TableNormal3"/>
    <w:tblPr>
      <w:tblStyleRowBandSize w:val="1"/>
      <w:tblStyleColBandSize w:val="1"/>
      <w:tblCellMar>
        <w:left w:w="115" w:type="dxa"/>
        <w:right w:w="115" w:type="dxa"/>
      </w:tblCellMar>
    </w:tblPr>
  </w:style>
  <w:style w:type="table" w:customStyle="1" w:styleId="afffff2">
    <w:basedOn w:val="TableNormal3"/>
    <w:tblPr>
      <w:tblStyleRowBandSize w:val="1"/>
      <w:tblStyleColBandSize w:val="1"/>
      <w:tblCellMar>
        <w:left w:w="115" w:type="dxa"/>
        <w:right w:w="115" w:type="dxa"/>
      </w:tblCellMar>
    </w:tblPr>
  </w:style>
  <w:style w:type="table" w:customStyle="1" w:styleId="afffff3">
    <w:basedOn w:val="TableNormal3"/>
    <w:tblPr>
      <w:tblStyleRowBandSize w:val="1"/>
      <w:tblStyleColBandSize w:val="1"/>
      <w:tblCellMar>
        <w:left w:w="115" w:type="dxa"/>
        <w:right w:w="115" w:type="dxa"/>
      </w:tblCellMar>
    </w:tblPr>
  </w:style>
  <w:style w:type="table" w:customStyle="1" w:styleId="afffff4">
    <w:basedOn w:val="TableNormal3"/>
    <w:tblPr>
      <w:tblStyleRowBandSize w:val="1"/>
      <w:tblStyleColBandSize w:val="1"/>
      <w:tblCellMar>
        <w:left w:w="115" w:type="dxa"/>
        <w:right w:w="115" w:type="dxa"/>
      </w:tblCellMar>
    </w:tblPr>
  </w:style>
  <w:style w:type="table" w:customStyle="1" w:styleId="afffff5">
    <w:basedOn w:val="TableNormal3"/>
    <w:tblPr>
      <w:tblStyleRowBandSize w:val="1"/>
      <w:tblStyleColBandSize w:val="1"/>
      <w:tblCellMar>
        <w:left w:w="115" w:type="dxa"/>
        <w:right w:w="115" w:type="dxa"/>
      </w:tblCellMar>
    </w:tblPr>
  </w:style>
  <w:style w:type="table" w:customStyle="1" w:styleId="afffff6">
    <w:basedOn w:val="TableNormal3"/>
    <w:tblPr>
      <w:tblStyleRowBandSize w:val="1"/>
      <w:tblStyleColBandSize w:val="1"/>
      <w:tblCellMar>
        <w:left w:w="115" w:type="dxa"/>
        <w:right w:w="115" w:type="dxa"/>
      </w:tblCellMar>
    </w:tblPr>
  </w:style>
  <w:style w:type="table" w:customStyle="1" w:styleId="afffff7">
    <w:basedOn w:val="TableNormal3"/>
    <w:tblPr>
      <w:tblStyleRowBandSize w:val="1"/>
      <w:tblStyleColBandSize w:val="1"/>
      <w:tblCellMar>
        <w:left w:w="115" w:type="dxa"/>
        <w:right w:w="115" w:type="dxa"/>
      </w:tblCellMar>
    </w:tblPr>
  </w:style>
  <w:style w:type="table" w:customStyle="1" w:styleId="afffff8">
    <w:basedOn w:val="TableNormal3"/>
    <w:tblPr>
      <w:tblStyleRowBandSize w:val="1"/>
      <w:tblStyleColBandSize w:val="1"/>
      <w:tblCellMar>
        <w:left w:w="115" w:type="dxa"/>
        <w:right w:w="115" w:type="dxa"/>
      </w:tblCellMar>
    </w:tblPr>
  </w:style>
  <w:style w:type="table" w:customStyle="1" w:styleId="afffff9">
    <w:basedOn w:val="TableNormal3"/>
    <w:tblPr>
      <w:tblStyleRowBandSize w:val="1"/>
      <w:tblStyleColBandSize w:val="1"/>
      <w:tblCellMar>
        <w:left w:w="115" w:type="dxa"/>
        <w:right w:w="115" w:type="dxa"/>
      </w:tblCellMar>
    </w:tblPr>
  </w:style>
  <w:style w:type="table" w:customStyle="1" w:styleId="afffffa">
    <w:basedOn w:val="TableNormal3"/>
    <w:pPr>
      <w:spacing w:line="240" w:lineRule="auto"/>
    </w:pPr>
    <w:tblPr>
      <w:tblStyleRowBandSize w:val="1"/>
      <w:tblStyleColBandSize w:val="1"/>
      <w:tblCellMar>
        <w:left w:w="108" w:type="dxa"/>
        <w:right w:w="108" w:type="dxa"/>
      </w:tblCellMar>
    </w:tblPr>
  </w:style>
  <w:style w:type="table" w:customStyle="1" w:styleId="afffffb">
    <w:basedOn w:val="TableNormal3"/>
    <w:tblPr>
      <w:tblStyleRowBandSize w:val="1"/>
      <w:tblStyleColBandSize w:val="1"/>
      <w:tblCellMar>
        <w:left w:w="115" w:type="dxa"/>
        <w:right w:w="115" w:type="dxa"/>
      </w:tblCellMar>
    </w:tblPr>
  </w:style>
  <w:style w:type="table" w:customStyle="1" w:styleId="afffffc">
    <w:basedOn w:val="TableNormal3"/>
    <w:tblPr>
      <w:tblStyleRowBandSize w:val="1"/>
      <w:tblStyleColBandSize w:val="1"/>
      <w:tblCellMar>
        <w:top w:w="100" w:type="dxa"/>
        <w:left w:w="100" w:type="dxa"/>
        <w:bottom w:w="100" w:type="dxa"/>
        <w:right w:w="100" w:type="dxa"/>
      </w:tblCellMar>
    </w:tblPr>
  </w:style>
  <w:style w:type="table" w:customStyle="1" w:styleId="afffffd">
    <w:basedOn w:val="TableNormal3"/>
    <w:tblPr>
      <w:tblStyleRowBandSize w:val="1"/>
      <w:tblStyleColBandSize w:val="1"/>
      <w:tblCellMar>
        <w:top w:w="100" w:type="dxa"/>
        <w:left w:w="100" w:type="dxa"/>
        <w:bottom w:w="100" w:type="dxa"/>
        <w:right w:w="100" w:type="dxa"/>
      </w:tblCellMar>
    </w:tblPr>
  </w:style>
  <w:style w:type="table" w:customStyle="1" w:styleId="afffffe">
    <w:basedOn w:val="TableNormal3"/>
    <w:tblPr>
      <w:tblStyleRowBandSize w:val="1"/>
      <w:tblStyleColBandSize w:val="1"/>
      <w:tblCellMar>
        <w:top w:w="100" w:type="dxa"/>
        <w:left w:w="100" w:type="dxa"/>
        <w:bottom w:w="100" w:type="dxa"/>
        <w:right w:w="100" w:type="dxa"/>
      </w:tblCellMar>
    </w:tblPr>
  </w:style>
  <w:style w:type="table" w:customStyle="1" w:styleId="a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eNormal1"/>
    <w:tblPr>
      <w:tblStyleRowBandSize w:val="1"/>
      <w:tblStyleColBandSize w:val="1"/>
      <w:tblCellMar>
        <w:left w:w="115" w:type="dxa"/>
        <w:right w:w="115" w:type="dxa"/>
      </w:tblCellMar>
    </w:tblPr>
  </w:style>
  <w:style w:type="table" w:customStyle="1" w:styleId="a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
    <w:basedOn w:val="TableNormal1"/>
    <w:tblPr>
      <w:tblStyleRowBandSize w:val="1"/>
      <w:tblStyleColBandSize w:val="1"/>
      <w:tblCellMar>
        <w:left w:w="115" w:type="dxa"/>
        <w:right w:w="115" w:type="dxa"/>
      </w:tblCellMar>
    </w:tblPr>
  </w:style>
  <w:style w:type="table" w:customStyle="1" w:styleId="aff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4">
    <w:basedOn w:val="TableNormal1"/>
    <w:tblPr>
      <w:tblStyleRowBandSize w:val="1"/>
      <w:tblStyleColBandSize w:val="1"/>
      <w:tblCellMar>
        <w:left w:w="115" w:type="dxa"/>
        <w:right w:w="115" w:type="dxa"/>
      </w:tblCellMar>
    </w:tblPr>
  </w:style>
  <w:style w:type="table" w:customStyle="1" w:styleId="affffff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c">
    <w:basedOn w:val="TableNormal1"/>
    <w:tblPr>
      <w:tblStyleRowBandSize w:val="1"/>
      <w:tblStyleColBandSize w:val="1"/>
      <w:tblCellMar>
        <w:left w:w="115" w:type="dxa"/>
        <w:right w:w="115" w:type="dxa"/>
      </w:tblCellMar>
    </w:tblPr>
  </w:style>
  <w:style w:type="table" w:customStyle="1" w:styleId="afffffffffffffd">
    <w:basedOn w:val="TableNormal1"/>
    <w:tblPr>
      <w:tblStyleRowBandSize w:val="1"/>
      <w:tblStyleColBandSize w:val="1"/>
      <w:tblCellMar>
        <w:left w:w="115" w:type="dxa"/>
        <w:right w:w="115" w:type="dxa"/>
      </w:tblCellMar>
    </w:tblPr>
  </w:style>
  <w:style w:type="table" w:customStyle="1" w:styleId="affffff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ffff3">
    <w:basedOn w:val="TableNormal0"/>
    <w:pPr>
      <w:spacing w:line="240" w:lineRule="auto"/>
    </w:pPr>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C121A9"/>
    <w:rPr>
      <w:color w:val="605E5C"/>
      <w:shd w:val="clear" w:color="auto" w:fill="E1DFDD"/>
    </w:rPr>
  </w:style>
  <w:style w:type="paragraph" w:styleId="Revisin">
    <w:name w:val="Revision"/>
    <w:hidden/>
    <w:uiPriority w:val="99"/>
    <w:semiHidden/>
    <w:rsid w:val="00550021"/>
    <w:pPr>
      <w:spacing w:line="240" w:lineRule="auto"/>
    </w:pPr>
  </w:style>
  <w:style w:type="character" w:styleId="Hipervnculovisitado">
    <w:name w:val="FollowedHyperlink"/>
    <w:basedOn w:val="Fuentedeprrafopredeter"/>
    <w:uiPriority w:val="99"/>
    <w:semiHidden/>
    <w:unhideWhenUsed/>
    <w:rsid w:val="002C56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616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8.jpg"/><Relationship Id="rId84" Type="http://schemas.openxmlformats.org/officeDocument/2006/relationships/hyperlink" Target="https://www.lucidchart.com/pages/es/que-es-la-creacion-de-mapas-de-procesos" TargetMode="External"/><Relationship Id="rId138" Type="http://schemas.openxmlformats.org/officeDocument/2006/relationships/hyperlink" Target="https://www.youtube.com/playlist?list=PLRpLWFRnRWV0qnLWLwSVNPGUcSjlVfDNE" TargetMode="External"/><Relationship Id="rId159" Type="http://schemas.openxmlformats.org/officeDocument/2006/relationships/footer" Target="footer1.xml"/><Relationship Id="rId107" Type="http://schemas.openxmlformats.org/officeDocument/2006/relationships/image" Target="media/image86.jpg"/><Relationship Id="rId11" Type="http://schemas.microsoft.com/office/2011/relationships/commentsExtended" Target="commentsExtended.xml"/><Relationship Id="rId32" Type="http://schemas.openxmlformats.org/officeDocument/2006/relationships/image" Target="media/image20.jpg"/><Relationship Id="rId53" Type="http://schemas.openxmlformats.org/officeDocument/2006/relationships/image" Target="media/image40.jpg"/><Relationship Id="rId74" Type="http://schemas.openxmlformats.org/officeDocument/2006/relationships/hyperlink" Target="https://www.atlassian.com/agile/project-management/user-stories" TargetMode="External"/><Relationship Id="rId128" Type="http://schemas.openxmlformats.org/officeDocument/2006/relationships/image" Target="media/image103.jpg"/><Relationship Id="rId149" Type="http://schemas.openxmlformats.org/officeDocument/2006/relationships/hyperlink" Target="https://www.wrike.com/blog/rules-of-brainstorming-managers-guide-producing-great-ideas/" TargetMode="External"/><Relationship Id="rId5" Type="http://schemas.openxmlformats.org/officeDocument/2006/relationships/settings" Target="settings.xml"/><Relationship Id="rId95" Type="http://schemas.openxmlformats.org/officeDocument/2006/relationships/image" Target="media/image75.jpg"/><Relationship Id="rId160"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30.jpg"/><Relationship Id="rId64" Type="http://schemas.openxmlformats.org/officeDocument/2006/relationships/image" Target="media/image49.png"/><Relationship Id="rId118" Type="http://schemas.openxmlformats.org/officeDocument/2006/relationships/image" Target="media/image94.jpg"/><Relationship Id="rId139" Type="http://schemas.openxmlformats.org/officeDocument/2006/relationships/hyperlink" Target="https://www.studocu.com/es-mx/document/universidad-nacional-autonoma-de-mexico/analisis-de-requisitos/ers-este-documento-ayuda-a-la-especificacion-de-requerimientos-es-administrada/17977780" TargetMode="External"/><Relationship Id="rId85" Type="http://schemas.openxmlformats.org/officeDocument/2006/relationships/image" Target="media/image65.jpg"/><Relationship Id="rId150" Type="http://schemas.openxmlformats.org/officeDocument/2006/relationships/hyperlink" Target="https://www.lucidchart.com/pages/es/que-es-la-creacion-de-mapas-de-procesos" TargetMode="External"/><Relationship Id="rId12" Type="http://schemas.microsoft.com/office/2016/09/relationships/commentsIds" Target="commentsIds.xml"/><Relationship Id="rId17" Type="http://schemas.openxmlformats.org/officeDocument/2006/relationships/image" Target="media/image6.jpg"/><Relationship Id="rId33" Type="http://schemas.openxmlformats.org/officeDocument/2006/relationships/image" Target="media/image21.jpg"/><Relationship Id="rId38" Type="http://schemas.openxmlformats.org/officeDocument/2006/relationships/image" Target="media/image25.jpg"/><Relationship Id="rId59" Type="http://schemas.openxmlformats.org/officeDocument/2006/relationships/image" Target="media/image45.jpg"/><Relationship Id="rId103" Type="http://schemas.openxmlformats.org/officeDocument/2006/relationships/hyperlink" Target="https://www.wrike.com/blog/rules-of-brainstorming-managers-guide-producing-great-ideas/" TargetMode="External"/><Relationship Id="rId108" Type="http://schemas.openxmlformats.org/officeDocument/2006/relationships/hyperlink" Target="https://hdl.handle.net/20.500.12394/4281" TargetMode="External"/><Relationship Id="rId124" Type="http://schemas.openxmlformats.org/officeDocument/2006/relationships/image" Target="media/image99.png"/><Relationship Id="rId129" Type="http://schemas.openxmlformats.org/officeDocument/2006/relationships/image" Target="media/image104.jpg"/><Relationship Id="rId54" Type="http://schemas.microsoft.com/office/2018/08/relationships/commentsExtensible" Target="commentsExtensible.xml"/><Relationship Id="rId70" Type="http://schemas.openxmlformats.org/officeDocument/2006/relationships/image" Target="media/image54.jpg"/><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www.studocu.com/es-mx/document/universidad-nacional-autonoma-de-mexico/analisis-de-requisitos/ers-este-documento-ayuda-a-la-especificacion-de-requerimientos-es-administrada/17977780" TargetMode="External"/><Relationship Id="rId145" Type="http://schemas.openxmlformats.org/officeDocument/2006/relationships/hyperlink" Target="https://sites.google.com/cvudes.edu.co/evaluacionred/grupo_eval_red_3/modelo-furps" TargetMode="External"/><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6.jpg"/><Relationship Id="rId114" Type="http://schemas.openxmlformats.org/officeDocument/2006/relationships/image" Target="media/image91.jpg"/><Relationship Id="rId119" Type="http://schemas.openxmlformats.org/officeDocument/2006/relationships/image" Target="media/image95.jpg"/><Relationship Id="rId44" Type="http://schemas.openxmlformats.org/officeDocument/2006/relationships/image" Target="media/image31.jpg"/><Relationship Id="rId60" Type="http://schemas.openxmlformats.org/officeDocument/2006/relationships/image" Target="media/image46.jpg"/><Relationship Id="rId65" Type="http://schemas.openxmlformats.org/officeDocument/2006/relationships/image" Target="media/image50.png"/><Relationship Id="rId81" Type="http://schemas.openxmlformats.org/officeDocument/2006/relationships/hyperlink" Target="https://youtu.be/iFcDoP6jEeE" TargetMode="External"/><Relationship Id="rId86" Type="http://schemas.openxmlformats.org/officeDocument/2006/relationships/image" Target="media/image66.png"/><Relationship Id="rId130" Type="http://schemas.openxmlformats.org/officeDocument/2006/relationships/image" Target="media/image105.jpg"/><Relationship Id="rId135" Type="http://schemas.openxmlformats.org/officeDocument/2006/relationships/hyperlink" Target="https://repositorio.continental.edu.pe/handle/20.500.12394/4281" TargetMode="External"/><Relationship Id="rId151" Type="http://schemas.openxmlformats.org/officeDocument/2006/relationships/hyperlink" Target="https://www.atlassian.com/agile/project-management/user-stories" TargetMode="External"/><Relationship Id="rId156" Type="http://schemas.openxmlformats.org/officeDocument/2006/relationships/hyperlink" Target="https://www.grandespymes.com.ar/2021/04/10/analisis-de-los-stakeholders/" TargetMode="External"/><Relationship Id="rId13" Type="http://schemas.openxmlformats.org/officeDocument/2006/relationships/image" Target="media/image2.jpg"/><Relationship Id="rId18" Type="http://schemas.openxmlformats.org/officeDocument/2006/relationships/hyperlink" Target="https://www.grandespymes.com.ar/2021/04/10/analisis-de-los-stakeholders/" TargetMode="External"/><Relationship Id="rId39" Type="http://schemas.openxmlformats.org/officeDocument/2006/relationships/image" Target="media/image26.jpg"/><Relationship Id="rId109" Type="http://schemas.openxmlformats.org/officeDocument/2006/relationships/image" Target="media/image87.png"/><Relationship Id="rId34" Type="http://schemas.openxmlformats.org/officeDocument/2006/relationships/image" Target="media/image22.jpg"/><Relationship Id="rId50" Type="http://schemas.openxmlformats.org/officeDocument/2006/relationships/image" Target="media/image37.jpg"/><Relationship Id="rId55" Type="http://schemas.openxmlformats.org/officeDocument/2006/relationships/image" Target="media/image41.jpg"/><Relationship Id="rId76" Type="http://schemas.openxmlformats.org/officeDocument/2006/relationships/image" Target="media/image59.png"/><Relationship Id="rId97" Type="http://schemas.openxmlformats.org/officeDocument/2006/relationships/image" Target="media/image77.jpeg"/><Relationship Id="rId104" Type="http://schemas.openxmlformats.org/officeDocument/2006/relationships/image" Target="media/image83.png"/><Relationship Id="rId120" Type="http://schemas.openxmlformats.org/officeDocument/2006/relationships/image" Target="media/image96.jpg"/><Relationship Id="rId125" Type="http://schemas.openxmlformats.org/officeDocument/2006/relationships/image" Target="media/image100.png"/><Relationship Id="rId141" Type="http://schemas.openxmlformats.org/officeDocument/2006/relationships/hyperlink" Target="https://www.coursehero.com/file/25099158/PMOInformatica-Plantilla-de-Casos-de-Usodoc/" TargetMode="External"/><Relationship Id="rId146" Type="http://schemas.openxmlformats.org/officeDocument/2006/relationships/hyperlink" Target="https://www.digite.com/es/agile/mapeo-de-historias/" TargetMode="External"/><Relationship Id="rId7" Type="http://schemas.openxmlformats.org/officeDocument/2006/relationships/footnotes" Target="footnotes.xml"/><Relationship Id="rId71" Type="http://schemas.openxmlformats.org/officeDocument/2006/relationships/image" Target="media/image55.jpg"/><Relationship Id="rId92" Type="http://schemas.openxmlformats.org/officeDocument/2006/relationships/image" Target="media/image72.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1.jpg"/><Relationship Id="rId87" Type="http://schemas.openxmlformats.org/officeDocument/2006/relationships/image" Target="media/image67.png"/><Relationship Id="rId110" Type="http://schemas.openxmlformats.org/officeDocument/2006/relationships/hyperlink" Target="https://qualidadebr.wordpress.com/2008/07/10/furps/" TargetMode="External"/><Relationship Id="rId115" Type="http://schemas.openxmlformats.org/officeDocument/2006/relationships/hyperlink" Target="https://www.linkedin.com/pulse/conjoining-furps-moscow-analyse-prioritise-jonathan-dyson/" TargetMode="External"/><Relationship Id="rId131" Type="http://schemas.openxmlformats.org/officeDocument/2006/relationships/hyperlink" Target="https://thedigitalprojectmanager.com/es/tools/herramientas-gestion-requisitos/" TargetMode="External"/><Relationship Id="rId136" Type="http://schemas.openxmlformats.org/officeDocument/2006/relationships/hyperlink" Target="https://youtu.be/yYvqBDkWyiU" TargetMode="External"/><Relationship Id="rId157" Type="http://schemas.openxmlformats.org/officeDocument/2006/relationships/hyperlink" Target="https://hdl.handle.net/20.500.12394/4281" TargetMode="External"/><Relationship Id="rId61" Type="http://schemas.openxmlformats.org/officeDocument/2006/relationships/hyperlink" Target="https://asana.com/es/resources/requirements-gathering" TargetMode="External"/><Relationship Id="rId82" Type="http://schemas.openxmlformats.org/officeDocument/2006/relationships/image" Target="media/image63.jpg"/><Relationship Id="rId152" Type="http://schemas.openxmlformats.org/officeDocument/2006/relationships/hyperlink" Target="https://saulromanjimenez.com/que-prototipo-sirve-ejemplos/"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2.jp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4.jpg"/><Relationship Id="rId126" Type="http://schemas.openxmlformats.org/officeDocument/2006/relationships/image" Target="media/image101.png"/><Relationship Id="rId147" Type="http://schemas.openxmlformats.org/officeDocument/2006/relationships/hyperlink" Target="https://www.linkedin.com/pulse/conjoining-furps-moscow-analyse-prioritise-jonathan-dyson/"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6.png"/><Relationship Id="rId93" Type="http://schemas.openxmlformats.org/officeDocument/2006/relationships/image" Target="media/image73.jpg"/><Relationship Id="rId98" Type="http://schemas.openxmlformats.org/officeDocument/2006/relationships/image" Target="media/image78.png"/><Relationship Id="rId121" Type="http://schemas.openxmlformats.org/officeDocument/2006/relationships/hyperlink" Target="https://saulromanjimenez.com/que-prototipo-sirve-ejemplos/" TargetMode="External"/><Relationship Id="rId142" Type="http://schemas.openxmlformats.org/officeDocument/2006/relationships/hyperlink" Target="https://independent.academia.edu/bocajr" TargetMode="External"/><Relationship Id="rId3" Type="http://schemas.openxmlformats.org/officeDocument/2006/relationships/numbering" Target="numbering.xml"/><Relationship Id="rId25" Type="http://schemas.openxmlformats.org/officeDocument/2006/relationships/image" Target="media/image13.jpg"/><Relationship Id="rId46" Type="http://schemas.openxmlformats.org/officeDocument/2006/relationships/image" Target="media/image33.jpg"/><Relationship Id="rId67" Type="http://schemas.openxmlformats.org/officeDocument/2006/relationships/image" Target="media/image52.jpg"/><Relationship Id="rId116" Type="http://schemas.openxmlformats.org/officeDocument/2006/relationships/image" Target="media/image92.jpg"/><Relationship Id="rId137" Type="http://schemas.openxmlformats.org/officeDocument/2006/relationships/hyperlink" Target="https://youtu.be/AotyBHVKp8I" TargetMode="External"/><Relationship Id="rId158"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8.jpg"/><Relationship Id="rId62" Type="http://schemas.openxmlformats.org/officeDocument/2006/relationships/image" Target="media/image47.jpg"/><Relationship Id="rId83" Type="http://schemas.openxmlformats.org/officeDocument/2006/relationships/image" Target="media/image64.jpeg"/><Relationship Id="rId88" Type="http://schemas.openxmlformats.org/officeDocument/2006/relationships/image" Target="media/image68.png"/><Relationship Id="rId111" Type="http://schemas.openxmlformats.org/officeDocument/2006/relationships/image" Target="media/image88.jpg"/><Relationship Id="rId132" Type="http://schemas.openxmlformats.org/officeDocument/2006/relationships/image" Target="media/image106.jpg"/><Relationship Id="rId153" Type="http://schemas.openxmlformats.org/officeDocument/2006/relationships/hyperlink" Target="http://sedici.unlp.edu.ar/handle/10915/103994" TargetMode="External"/><Relationship Id="rId15" Type="http://schemas.openxmlformats.org/officeDocument/2006/relationships/image" Target="media/image4.png"/><Relationship Id="rId36" Type="http://schemas.openxmlformats.org/officeDocument/2006/relationships/hyperlink" Target="https://www.grandespymes.com.ar/2021/04/10/analisis-de-los-stakeholders/" TargetMode="External"/><Relationship Id="rId57" Type="http://schemas.openxmlformats.org/officeDocument/2006/relationships/image" Target="media/image43.jpg"/><Relationship Id="rId106" Type="http://schemas.openxmlformats.org/officeDocument/2006/relationships/image" Target="media/image85.png"/><Relationship Id="rId127" Type="http://schemas.openxmlformats.org/officeDocument/2006/relationships/image" Target="media/image102.jpg"/><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39.jpg"/><Relationship Id="rId73" Type="http://schemas.openxmlformats.org/officeDocument/2006/relationships/image" Target="media/image57.jpg"/><Relationship Id="rId78" Type="http://schemas.openxmlformats.org/officeDocument/2006/relationships/image" Target="media/image61.jpg"/><Relationship Id="rId94" Type="http://schemas.openxmlformats.org/officeDocument/2006/relationships/image" Target="media/image74.jp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7.png"/><Relationship Id="rId143" Type="http://schemas.openxmlformats.org/officeDocument/2006/relationships/hyperlink" Target="https://idoc.pub/documents/informe-ers-especificacion-de-requisitos-del-software-qn8517y222n1" TargetMode="External"/><Relationship Id="rId148" Type="http://schemas.openxmlformats.org/officeDocument/2006/relationships/hyperlink" Target="https://blogs.salleurl.edu/es/project-management/gestion-de-requerimientos-ii-caracteristicas-de-los-requerimientos" TargetMode="Externa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4.jpg"/><Relationship Id="rId47" Type="http://schemas.openxmlformats.org/officeDocument/2006/relationships/image" Target="media/image34.jpg"/><Relationship Id="rId68" Type="http://schemas.openxmlformats.org/officeDocument/2006/relationships/hyperlink" Target="http://scrumizate.com/post/58/plantilla-para-las-historias-de-usuario" TargetMode="External"/><Relationship Id="rId89" Type="http://schemas.openxmlformats.org/officeDocument/2006/relationships/image" Target="media/image69.png"/><Relationship Id="rId112" Type="http://schemas.openxmlformats.org/officeDocument/2006/relationships/image" Target="media/image89.png"/><Relationship Id="rId133" Type="http://schemas.openxmlformats.org/officeDocument/2006/relationships/hyperlink" Target="https://drive.google.com/file/d/10ZTB4XJS0TFFTQCP-Z-yQyedgylMveze/preview" TargetMode="External"/><Relationship Id="rId154" Type="http://schemas.openxmlformats.org/officeDocument/2006/relationships/hyperlink" Target="https://asana.com/es/resources/requirements-gathering"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4.jpg"/><Relationship Id="rId79" Type="http://schemas.openxmlformats.org/officeDocument/2006/relationships/hyperlink" Target="https://youtu.be/iFcDoP6jEeE" TargetMode="External"/><Relationship Id="rId102" Type="http://schemas.openxmlformats.org/officeDocument/2006/relationships/image" Target="media/image82.jpg"/><Relationship Id="rId123" Type="http://schemas.openxmlformats.org/officeDocument/2006/relationships/image" Target="media/image98.png"/><Relationship Id="rId144" Type="http://schemas.openxmlformats.org/officeDocument/2006/relationships/hyperlink" Target="https://thedigitalprojectmanager.com/es/tools/herramientas-gestion-requisitos/" TargetMode="External"/><Relationship Id="rId90" Type="http://schemas.openxmlformats.org/officeDocument/2006/relationships/image" Target="media/image70.png"/><Relationship Id="rId27" Type="http://schemas.openxmlformats.org/officeDocument/2006/relationships/image" Target="media/image15.jpg"/><Relationship Id="rId48" Type="http://schemas.openxmlformats.org/officeDocument/2006/relationships/image" Target="media/image35.jpg"/><Relationship Id="rId69" Type="http://schemas.openxmlformats.org/officeDocument/2006/relationships/image" Target="media/image53.jpg"/><Relationship Id="rId113" Type="http://schemas.openxmlformats.org/officeDocument/2006/relationships/image" Target="media/image90.jpg"/><Relationship Id="rId134" Type="http://schemas.openxmlformats.org/officeDocument/2006/relationships/hyperlink" Target="https://www.youtube.com/playlist?list=PLCVGhLzsMEq8-Q7Mrvq5Q6jrHo4nDJpod" TargetMode="External"/><Relationship Id="rId80" Type="http://schemas.openxmlformats.org/officeDocument/2006/relationships/image" Target="media/image62.jpg"/><Relationship Id="rId155" Type="http://schemas.openxmlformats.org/officeDocument/2006/relationships/hyperlink" Target="https://youtu.be/iFcDoP6jEe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09.png"/></Relationships>
</file>

<file path=word/_rels/header1.xml.rels><?xml version="1.0" encoding="UTF-8" standalone="yes"?>
<Relationships xmlns="http://schemas.openxmlformats.org/package/2006/relationships"><Relationship Id="rId3" Type="http://schemas.openxmlformats.org/officeDocument/2006/relationships/image" Target="media/image1080.png"/><Relationship Id="rId2" Type="http://schemas.openxmlformats.org/officeDocument/2006/relationships/image" Target="media/image108.png"/><Relationship Id="rId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QjwNVD5i3WK3O4dCO3IM4aUG1A==">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CVU15</b:Tag>
    <b:SourceType>InternetSite</b:SourceType>
    <b:Guid>{481CF845-273F-47C4-8E92-2C9C459740B2}</b:Guid>
    <b:Author>
      <b:Author>
        <b:Corporate>CVUDES</b:Corporate>
      </b:Author>
    </b:Author>
    <b:Title>Modelo FURPS</b:Title>
    <b:InternetSiteTitle>cvudes.edu.co</b:InternetSiteTitle>
    <b:Year>2015</b:Year>
    <b:URL>https://sites.google.com/cvudes.edu.co/evaluacionred/grupo_eval_red_3/modelo-furps</b:URL>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B12AB3-98C5-41E1-98CF-7F31E2DBE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93</Pages>
  <Words>11156</Words>
  <Characters>61359</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solicitudes.seguro@gmail.com</cp:lastModifiedBy>
  <cp:revision>2</cp:revision>
  <dcterms:created xsi:type="dcterms:W3CDTF">2022-11-30T15:10:00Z</dcterms:created>
  <dcterms:modified xsi:type="dcterms:W3CDTF">2022-11-30T15:10:00Z</dcterms:modified>
</cp:coreProperties>
</file>